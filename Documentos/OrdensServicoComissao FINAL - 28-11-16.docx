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91437A5" w14:textId="77777777" w:rsidR="00BD59FF" w:rsidRDefault="00CC1074" w:rsidP="00CC7FF1">
      <w:pPr>
        <w:pStyle w:val="SemEspaamento"/>
      </w:pPr>
      <w:bookmarkStart w:id="0" w:name="_Toc451522195"/>
      <w:r>
        <w:t>FATEC - OURINHOS</w:t>
      </w:r>
      <w:bookmarkEnd w:id="0"/>
    </w:p>
    <w:p w14:paraId="37A7705C" w14:textId="77777777" w:rsidR="00BD59FF" w:rsidRDefault="00CC1074" w:rsidP="00670F01">
      <w:pPr>
        <w:spacing w:after="0" w:line="259" w:lineRule="auto"/>
        <w:ind w:left="0" w:right="1241" w:firstLine="0"/>
        <w:jc w:val="center"/>
      </w:pPr>
      <w:r>
        <w:rPr>
          <w:b/>
          <w:sz w:val="32"/>
        </w:rPr>
        <w:t>ANÁLISE E DESENVOLVIMENTO DE SISTEMAS</w:t>
      </w:r>
    </w:p>
    <w:p w14:paraId="2D8E54D6" w14:textId="77777777" w:rsidR="00BD59FF" w:rsidRDefault="00CC1074" w:rsidP="00670F01">
      <w:pPr>
        <w:spacing w:after="84" w:line="239" w:lineRule="auto"/>
        <w:ind w:left="1729" w:right="2283" w:firstLine="0"/>
        <w:jc w:val="center"/>
      </w:pPr>
      <w:r>
        <w:rPr>
          <w:b/>
          <w:sz w:val="23"/>
        </w:rPr>
        <w:t>ENGENHARIA DE SOFTWARE II</w:t>
      </w:r>
      <w:r w:rsidR="00EA33E8">
        <w:rPr>
          <w:b/>
          <w:sz w:val="23"/>
        </w:rPr>
        <w:t xml:space="preserve"> e III</w:t>
      </w:r>
    </w:p>
    <w:p w14:paraId="4859604C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27D0132F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747CC82A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7217E825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1A31BB12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00E25D1C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071ABE29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27FDED36" w14:textId="77777777" w:rsidR="00BD59FF" w:rsidRDefault="00BD59FF" w:rsidP="00670F01">
      <w:pPr>
        <w:spacing w:after="7" w:line="259" w:lineRule="auto"/>
        <w:ind w:left="0" w:firstLine="0"/>
        <w:jc w:val="center"/>
      </w:pPr>
    </w:p>
    <w:p w14:paraId="5381E614" w14:textId="77777777" w:rsidR="00BD59FF" w:rsidRDefault="00CC1074" w:rsidP="00CC7FF1">
      <w:pPr>
        <w:pStyle w:val="SemEspaamento"/>
      </w:pPr>
      <w:r>
        <w:t>PROJETO</w:t>
      </w:r>
    </w:p>
    <w:p w14:paraId="39646AF7" w14:textId="77777777" w:rsidR="00BD59FF" w:rsidRDefault="00246EE0" w:rsidP="00035079">
      <w:pPr>
        <w:spacing w:after="0"/>
        <w:ind w:right="613"/>
        <w:jc w:val="center"/>
      </w:pPr>
      <w:r>
        <w:t>SCOS (Sistema d</w:t>
      </w:r>
      <w:r w:rsidR="00035079">
        <w:t>e Comissão e Ordens de Serviço) oficina</w:t>
      </w:r>
      <w:r w:rsidR="009D5306">
        <w:t xml:space="preserve"> mecânica</w:t>
      </w:r>
    </w:p>
    <w:p w14:paraId="5C6851DB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9192D61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45EEAE8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0A9D458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E441E5E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64DD34A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02AFA13E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6C97575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19ABCA3F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E7A9AF7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097EBE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0F4174E7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D2E8B1F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D9C0FDB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47193E78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E7E4960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DD1C22A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3129A61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BB93BE6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C3BDD6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FA92276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69C0099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9CFF7D3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1A633870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B78F1E8" w14:textId="77777777" w:rsidR="00EA33E8" w:rsidRDefault="00EA33E8" w:rsidP="00670F01">
      <w:pPr>
        <w:spacing w:after="0" w:line="259" w:lineRule="auto"/>
        <w:ind w:left="0" w:right="555" w:firstLine="0"/>
        <w:jc w:val="center"/>
      </w:pPr>
    </w:p>
    <w:p w14:paraId="19E54D97" w14:textId="77777777" w:rsidR="00EA33E8" w:rsidRDefault="00EA33E8" w:rsidP="00670F01">
      <w:pPr>
        <w:spacing w:after="0" w:line="259" w:lineRule="auto"/>
        <w:ind w:left="0" w:right="555" w:firstLine="0"/>
        <w:jc w:val="center"/>
      </w:pPr>
    </w:p>
    <w:p w14:paraId="0CDE5A86" w14:textId="77777777" w:rsidR="00950FE6" w:rsidRDefault="00950FE6" w:rsidP="00670F01">
      <w:pPr>
        <w:spacing w:after="0" w:line="259" w:lineRule="auto"/>
        <w:ind w:left="0" w:right="555" w:firstLine="0"/>
        <w:jc w:val="center"/>
      </w:pPr>
    </w:p>
    <w:p w14:paraId="494370CA" w14:textId="77777777" w:rsidR="00950FE6" w:rsidRDefault="00950FE6" w:rsidP="00670F01">
      <w:pPr>
        <w:spacing w:after="0" w:line="259" w:lineRule="auto"/>
        <w:ind w:left="0" w:right="555" w:firstLine="0"/>
        <w:jc w:val="center"/>
      </w:pPr>
    </w:p>
    <w:p w14:paraId="407549F3" w14:textId="77777777" w:rsidR="00950FE6" w:rsidRDefault="00950FE6" w:rsidP="00950FE6">
      <w:pPr>
        <w:spacing w:after="0" w:line="259" w:lineRule="auto"/>
        <w:ind w:left="0" w:right="555" w:firstLine="0"/>
        <w:jc w:val="center"/>
      </w:pPr>
    </w:p>
    <w:p w14:paraId="6EA2B508" w14:textId="77777777" w:rsidR="00BD59FF" w:rsidRDefault="00CC1074" w:rsidP="00950FE6">
      <w:pPr>
        <w:spacing w:after="0" w:line="259" w:lineRule="auto"/>
        <w:ind w:left="10" w:right="620"/>
        <w:jc w:val="center"/>
      </w:pPr>
      <w:r>
        <w:t>OURINHOS</w:t>
      </w:r>
    </w:p>
    <w:p w14:paraId="5A842FF5" w14:textId="77777777" w:rsidR="00C04409" w:rsidRDefault="009D5306" w:rsidP="00C04409">
      <w:pPr>
        <w:spacing w:after="59" w:line="259" w:lineRule="auto"/>
        <w:ind w:left="0" w:right="621" w:firstLine="0"/>
        <w:jc w:val="center"/>
        <w:rPr>
          <w:sz w:val="23"/>
        </w:rPr>
      </w:pPr>
      <w:r>
        <w:rPr>
          <w:sz w:val="23"/>
        </w:rPr>
        <w:t>2016</w:t>
      </w:r>
    </w:p>
    <w:p w14:paraId="13CAC0E2" w14:textId="3D755D2C" w:rsidR="00BD59FF" w:rsidRDefault="00CC1074" w:rsidP="00C04409">
      <w:pPr>
        <w:spacing w:after="59" w:line="259" w:lineRule="auto"/>
        <w:ind w:left="0" w:right="621" w:firstLine="0"/>
        <w:jc w:val="center"/>
      </w:pPr>
      <w:r>
        <w:rPr>
          <w:b/>
          <w:sz w:val="32"/>
        </w:rPr>
        <w:t xml:space="preserve"> </w:t>
      </w:r>
    </w:p>
    <w:p w14:paraId="645662A9" w14:textId="77777777" w:rsidR="00BD59FF" w:rsidRPr="00C04409" w:rsidRDefault="00CC1074" w:rsidP="00C04409">
      <w:pPr>
        <w:spacing w:line="240" w:lineRule="auto"/>
        <w:ind w:left="11" w:right="624" w:hanging="11"/>
        <w:jc w:val="center"/>
        <w:rPr>
          <w:b/>
          <w:sz w:val="36"/>
          <w:szCs w:val="36"/>
        </w:rPr>
      </w:pPr>
      <w:r w:rsidRPr="00C04409">
        <w:rPr>
          <w:b/>
          <w:sz w:val="36"/>
          <w:szCs w:val="36"/>
        </w:rPr>
        <w:lastRenderedPageBreak/>
        <w:t>FATEC - OURINHOS</w:t>
      </w:r>
    </w:p>
    <w:p w14:paraId="6113CEF3" w14:textId="77777777" w:rsidR="00BD59FF" w:rsidRDefault="00CC1074" w:rsidP="00C04409">
      <w:pPr>
        <w:spacing w:after="156" w:line="240" w:lineRule="auto"/>
        <w:ind w:left="614" w:firstLine="0"/>
        <w:jc w:val="left"/>
      </w:pPr>
      <w:r>
        <w:rPr>
          <w:b/>
          <w:sz w:val="32"/>
        </w:rPr>
        <w:t xml:space="preserve">ANÁLISE E DESENVOLVIMENTO DE SISTEMAS </w:t>
      </w:r>
    </w:p>
    <w:p w14:paraId="4FF72D26" w14:textId="77777777" w:rsidR="00BD59FF" w:rsidRDefault="00CC1074">
      <w:pPr>
        <w:spacing w:after="201" w:line="259" w:lineRule="auto"/>
        <w:ind w:left="2435"/>
        <w:jc w:val="left"/>
      </w:pPr>
      <w:r>
        <w:rPr>
          <w:b/>
        </w:rPr>
        <w:t xml:space="preserve">ENGENHARIA DE SOFTWARE II </w:t>
      </w:r>
      <w:r w:rsidR="00EA33E8">
        <w:rPr>
          <w:b/>
          <w:sz w:val="23"/>
        </w:rPr>
        <w:t>e III</w:t>
      </w:r>
    </w:p>
    <w:p w14:paraId="588BE1B8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95F44A9" w14:textId="77777777" w:rsidR="00BD59FF" w:rsidRDefault="00CC1074">
      <w:pPr>
        <w:spacing w:after="309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26D9C1B1" w14:textId="77777777" w:rsidR="00BD59FF" w:rsidRDefault="00CC1074">
      <w:pPr>
        <w:spacing w:after="0" w:line="259" w:lineRule="auto"/>
        <w:ind w:left="10" w:right="620"/>
        <w:jc w:val="center"/>
      </w:pPr>
      <w:r>
        <w:rPr>
          <w:b/>
          <w:sz w:val="32"/>
        </w:rPr>
        <w:t>PROJETO</w:t>
      </w:r>
      <w:r>
        <w:rPr>
          <w:sz w:val="32"/>
        </w:rPr>
        <w:t xml:space="preserve"> </w:t>
      </w:r>
    </w:p>
    <w:p w14:paraId="0AE862EB" w14:textId="77777777" w:rsidR="009D5306" w:rsidRPr="009D5306" w:rsidRDefault="00246EE0" w:rsidP="009D5306">
      <w:pPr>
        <w:spacing w:after="0"/>
        <w:ind w:right="613"/>
        <w:jc w:val="center"/>
        <w:rPr>
          <w:sz w:val="23"/>
          <w:szCs w:val="23"/>
        </w:rPr>
      </w:pPr>
      <w:r>
        <w:t>SCOS (Sistema d</w:t>
      </w:r>
      <w:r w:rsidR="00035079">
        <w:t xml:space="preserve">e Comissão e Ordens de Serviço) </w:t>
      </w:r>
      <w:r w:rsidR="009D5306" w:rsidRPr="009D5306">
        <w:rPr>
          <w:sz w:val="23"/>
          <w:szCs w:val="23"/>
        </w:rPr>
        <w:t>oficina mecânica</w:t>
      </w:r>
    </w:p>
    <w:p w14:paraId="10278D04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58599C68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00D22657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191581F1" w14:textId="77777777" w:rsidR="00BD59FF" w:rsidRPr="00CC7FF1" w:rsidRDefault="00CC1074" w:rsidP="00CC7FF1">
      <w:pPr>
        <w:pStyle w:val="SemEspaamento"/>
        <w:jc w:val="left"/>
        <w:rPr>
          <w:sz w:val="28"/>
          <w:szCs w:val="28"/>
        </w:rPr>
      </w:pPr>
      <w:r w:rsidRPr="00CC7FF1">
        <w:rPr>
          <w:sz w:val="28"/>
          <w:szCs w:val="28"/>
        </w:rPr>
        <w:t xml:space="preserve">ACADÊMICOS </w:t>
      </w:r>
    </w:p>
    <w:p w14:paraId="6926C614" w14:textId="77777777" w:rsidR="00BD59FF" w:rsidRDefault="00CC1074">
      <w:pPr>
        <w:spacing w:after="23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F89D635" w14:textId="77777777" w:rsidR="00BD59FF" w:rsidRDefault="009D5306">
      <w:pPr>
        <w:spacing w:after="219" w:line="259" w:lineRule="auto"/>
        <w:ind w:left="10" w:right="621"/>
        <w:jc w:val="center"/>
      </w:pPr>
      <w:r>
        <w:t>Davi Medeiros da Silva</w:t>
      </w:r>
    </w:p>
    <w:p w14:paraId="35EB5E76" w14:textId="77777777" w:rsidR="009D5306" w:rsidRDefault="00D550D2">
      <w:pPr>
        <w:spacing w:after="219" w:line="259" w:lineRule="auto"/>
        <w:ind w:left="10" w:right="621"/>
        <w:jc w:val="center"/>
      </w:pPr>
      <w:r>
        <w:t>Guilherme de Lima Leonardo</w:t>
      </w:r>
    </w:p>
    <w:p w14:paraId="219398FB" w14:textId="77777777" w:rsidR="009D5306" w:rsidRDefault="009D5306">
      <w:pPr>
        <w:spacing w:after="219" w:line="259" w:lineRule="auto"/>
        <w:ind w:left="10" w:right="621"/>
        <w:jc w:val="center"/>
      </w:pPr>
      <w:r>
        <w:t xml:space="preserve">João </w:t>
      </w:r>
      <w:r w:rsidR="00D550D2">
        <w:t>Manoel de Oliveira Neto</w:t>
      </w:r>
    </w:p>
    <w:p w14:paraId="310B65B2" w14:textId="77777777" w:rsidR="009D5306" w:rsidRDefault="009D5306">
      <w:pPr>
        <w:spacing w:after="219" w:line="259" w:lineRule="auto"/>
        <w:ind w:left="10" w:right="621"/>
        <w:jc w:val="center"/>
      </w:pPr>
      <w:r>
        <w:t>Nathan Guilherme Francisquini Dariva</w:t>
      </w:r>
    </w:p>
    <w:p w14:paraId="1D493256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1C1CCA76" w14:textId="77777777" w:rsidR="00035079" w:rsidRDefault="00035079">
      <w:pPr>
        <w:spacing w:after="230" w:line="259" w:lineRule="auto"/>
        <w:ind w:left="0" w:right="560" w:firstLine="0"/>
        <w:jc w:val="center"/>
        <w:rPr>
          <w:sz w:val="22"/>
        </w:rPr>
      </w:pPr>
    </w:p>
    <w:p w14:paraId="178FD3B5" w14:textId="77777777" w:rsidR="00BD59FF" w:rsidRDefault="00CC1074">
      <w:pPr>
        <w:spacing w:after="230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3B97B22" w14:textId="77777777" w:rsidR="00BD59FF" w:rsidRDefault="00CC1074" w:rsidP="009157D3">
      <w:pPr>
        <w:spacing w:after="0" w:line="240" w:lineRule="auto"/>
        <w:ind w:left="4253" w:right="621" w:firstLine="0"/>
      </w:pPr>
      <w:r>
        <w:rPr>
          <w:rFonts w:ascii="Calibri" w:eastAsia="Calibri" w:hAnsi="Calibri" w:cs="Calibri"/>
          <w:sz w:val="23"/>
        </w:rPr>
        <w:t>Projeto desenvolvido para a disciplina de</w:t>
      </w:r>
      <w:r w:rsidR="009D5306">
        <w:rPr>
          <w:rFonts w:ascii="Calibri" w:eastAsia="Calibri" w:hAnsi="Calibri" w:cs="Calibri"/>
          <w:sz w:val="23"/>
        </w:rPr>
        <w:t xml:space="preserve"> Engenharia de Software II</w:t>
      </w:r>
      <w:r>
        <w:rPr>
          <w:rFonts w:ascii="Calibri" w:eastAsia="Calibri" w:hAnsi="Calibri" w:cs="Calibri"/>
          <w:sz w:val="23"/>
        </w:rPr>
        <w:t xml:space="preserve"> </w:t>
      </w:r>
      <w:r w:rsidR="00EA33E8">
        <w:rPr>
          <w:rFonts w:ascii="Calibri" w:eastAsia="Calibri" w:hAnsi="Calibri" w:cs="Calibri"/>
          <w:sz w:val="23"/>
        </w:rPr>
        <w:t xml:space="preserve">e III </w:t>
      </w:r>
      <w:r>
        <w:rPr>
          <w:rFonts w:ascii="Calibri" w:eastAsia="Calibri" w:hAnsi="Calibri" w:cs="Calibri"/>
          <w:sz w:val="23"/>
        </w:rPr>
        <w:t>apresentado ao curso de Análise e Desenvolvimento de Sistemas da Faculdade de Tecnologia Ourinhos</w:t>
      </w:r>
      <w:r w:rsidR="009157D3">
        <w:rPr>
          <w:rFonts w:ascii="Calibri" w:eastAsia="Calibri" w:hAnsi="Calibri" w:cs="Calibri"/>
          <w:sz w:val="23"/>
        </w:rPr>
        <w:t xml:space="preserve"> - SP</w:t>
      </w:r>
      <w:r>
        <w:rPr>
          <w:rFonts w:ascii="Calibri" w:eastAsia="Calibri" w:hAnsi="Calibri" w:cs="Calibri"/>
          <w:sz w:val="23"/>
        </w:rPr>
        <w:t xml:space="preserve">.  </w:t>
      </w:r>
    </w:p>
    <w:p w14:paraId="7DB5798D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36050AE3" w14:textId="77777777" w:rsidR="00BD59FF" w:rsidRDefault="00CC1074">
      <w:pPr>
        <w:spacing w:after="237" w:line="259" w:lineRule="auto"/>
        <w:ind w:left="0" w:right="560" w:firstLine="0"/>
        <w:jc w:val="center"/>
        <w:rPr>
          <w:sz w:val="22"/>
        </w:rPr>
      </w:pPr>
      <w:r>
        <w:rPr>
          <w:sz w:val="22"/>
        </w:rPr>
        <w:t xml:space="preserve"> </w:t>
      </w:r>
    </w:p>
    <w:p w14:paraId="7A7F7942" w14:textId="77777777" w:rsidR="00035079" w:rsidDel="002C49CC" w:rsidRDefault="00035079">
      <w:pPr>
        <w:spacing w:after="237" w:line="259" w:lineRule="auto"/>
        <w:ind w:left="0" w:right="560" w:firstLine="0"/>
        <w:jc w:val="center"/>
        <w:rPr>
          <w:del w:id="1" w:author="Silvia Helena" w:date="2016-12-06T08:57:00Z"/>
        </w:rPr>
      </w:pPr>
    </w:p>
    <w:p w14:paraId="075BCE2B" w14:textId="77777777" w:rsidR="005F2651" w:rsidDel="002C49CC" w:rsidRDefault="005F2651" w:rsidP="005F2651">
      <w:pPr>
        <w:spacing w:after="0" w:line="259" w:lineRule="auto"/>
        <w:ind w:left="10" w:right="620"/>
        <w:jc w:val="center"/>
        <w:rPr>
          <w:del w:id="2" w:author="Silvia Helena" w:date="2016-12-06T08:57:00Z"/>
        </w:rPr>
      </w:pPr>
    </w:p>
    <w:p w14:paraId="6800FE64" w14:textId="77777777" w:rsidR="005F2651" w:rsidRDefault="005F2651" w:rsidP="005F2651">
      <w:pPr>
        <w:spacing w:after="0" w:line="259" w:lineRule="auto"/>
        <w:ind w:left="10" w:right="620"/>
        <w:jc w:val="center"/>
      </w:pPr>
    </w:p>
    <w:p w14:paraId="092C3A11" w14:textId="77777777" w:rsidR="005F2651" w:rsidRDefault="005F2651" w:rsidP="005F2651">
      <w:pPr>
        <w:spacing w:after="0" w:line="259" w:lineRule="auto"/>
        <w:ind w:left="10" w:right="620"/>
        <w:jc w:val="center"/>
      </w:pPr>
      <w:r>
        <w:t>OURINHOS</w:t>
      </w:r>
    </w:p>
    <w:p w14:paraId="00BC5BB2" w14:textId="77777777" w:rsidR="002C49CC" w:rsidRDefault="005F2651" w:rsidP="005F2651">
      <w:pPr>
        <w:spacing w:after="59" w:line="259" w:lineRule="auto"/>
        <w:ind w:left="0" w:right="621" w:firstLine="0"/>
        <w:jc w:val="center"/>
        <w:rPr>
          <w:ins w:id="3" w:author="Silvia Helena" w:date="2016-12-06T08:57:00Z"/>
          <w:sz w:val="23"/>
        </w:rPr>
      </w:pPr>
      <w:r>
        <w:rPr>
          <w:sz w:val="23"/>
        </w:rPr>
        <w:t>2016</w:t>
      </w:r>
    </w:p>
    <w:p w14:paraId="55167402" w14:textId="77777777" w:rsidR="002C49CC" w:rsidRDefault="002C49CC">
      <w:pPr>
        <w:spacing w:after="160" w:line="259" w:lineRule="auto"/>
        <w:ind w:left="0" w:firstLine="0"/>
        <w:jc w:val="left"/>
        <w:rPr>
          <w:ins w:id="4" w:author="Silvia Helena" w:date="2016-12-06T08:57:00Z"/>
          <w:sz w:val="23"/>
        </w:rPr>
      </w:pPr>
      <w:ins w:id="5" w:author="Silvia Helena" w:date="2016-12-06T08:57:00Z">
        <w:r>
          <w:rPr>
            <w:sz w:val="23"/>
          </w:rPr>
          <w:br w:type="page"/>
        </w:r>
      </w:ins>
    </w:p>
    <w:p w14:paraId="596D6158" w14:textId="77777777" w:rsidR="005F2651" w:rsidRDefault="005F2651" w:rsidP="005F2651">
      <w:pPr>
        <w:spacing w:after="59" w:line="259" w:lineRule="auto"/>
        <w:ind w:left="0" w:right="621" w:firstLine="0"/>
        <w:jc w:val="center"/>
      </w:pPr>
    </w:p>
    <w:p w14:paraId="543C527F" w14:textId="77777777" w:rsidR="00BD59FF" w:rsidRPr="00AF16D7" w:rsidRDefault="00CC1074" w:rsidP="00AF16D7">
      <w:pPr>
        <w:spacing w:line="259" w:lineRule="auto"/>
        <w:ind w:left="11" w:right="624" w:hanging="11"/>
        <w:jc w:val="center"/>
        <w:rPr>
          <w:b/>
          <w:sz w:val="28"/>
          <w:szCs w:val="28"/>
        </w:rPr>
      </w:pPr>
      <w:r w:rsidRPr="00AF16D7">
        <w:rPr>
          <w:b/>
          <w:sz w:val="28"/>
          <w:szCs w:val="28"/>
        </w:rPr>
        <w:t>Gerenciamento de configuração</w:t>
      </w:r>
    </w:p>
    <w:p w14:paraId="2935B0B3" w14:textId="77777777" w:rsidR="00BD59FF" w:rsidRDefault="00CC1074">
      <w:pPr>
        <w:spacing w:after="0" w:line="259" w:lineRule="auto"/>
        <w:ind w:left="0" w:right="544" w:firstLine="0"/>
        <w:jc w:val="center"/>
      </w:pPr>
      <w:r>
        <w:rPr>
          <w:b/>
          <w:sz w:val="28"/>
        </w:rPr>
        <w:t xml:space="preserve"> </w:t>
      </w:r>
    </w:p>
    <w:tbl>
      <w:tblPr>
        <w:tblStyle w:val="TableGrid"/>
        <w:tblW w:w="8646" w:type="dxa"/>
        <w:tblInd w:w="-108" w:type="dxa"/>
        <w:tblCellMar>
          <w:top w:w="8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2234"/>
        <w:gridCol w:w="3529"/>
        <w:gridCol w:w="2883"/>
      </w:tblGrid>
      <w:tr w:rsidR="00BD59FF" w14:paraId="6B2C4C0B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87F59" w14:textId="77777777" w:rsidR="00BD59FF" w:rsidRDefault="00CC1074">
            <w:pPr>
              <w:spacing w:after="0" w:line="259" w:lineRule="auto"/>
              <w:ind w:left="0" w:right="64" w:firstLine="0"/>
              <w:jc w:val="center"/>
            </w:pPr>
            <w:r>
              <w:t xml:space="preserve">Data 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A3547" w14:textId="77777777" w:rsidR="00BD59FF" w:rsidRDefault="00CC1074">
            <w:pPr>
              <w:spacing w:after="0" w:line="259" w:lineRule="auto"/>
              <w:ind w:left="0" w:right="67" w:firstLine="0"/>
              <w:jc w:val="center"/>
            </w:pPr>
            <w:r>
              <w:t xml:space="preserve">Atividade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AA442" w14:textId="77777777" w:rsidR="00BD59FF" w:rsidRDefault="00CC1074">
            <w:pPr>
              <w:spacing w:after="0" w:line="259" w:lineRule="auto"/>
              <w:ind w:left="0" w:right="69" w:firstLine="0"/>
              <w:jc w:val="center"/>
            </w:pPr>
            <w:r>
              <w:t xml:space="preserve">Responsável </w:t>
            </w:r>
          </w:p>
        </w:tc>
      </w:tr>
      <w:tr w:rsidR="00BD59FF" w14:paraId="1EF3D3CF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E3A8F" w14:textId="77777777" w:rsidR="00BD59FF" w:rsidRDefault="00C875D8">
            <w:pPr>
              <w:spacing w:after="0" w:line="259" w:lineRule="auto"/>
              <w:ind w:left="0" w:right="65" w:firstLine="0"/>
              <w:jc w:val="center"/>
            </w:pPr>
            <w:r>
              <w:t>29</w:t>
            </w:r>
            <w:r w:rsidR="000C2664">
              <w:t>/03/2016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C93D78" w14:textId="77777777" w:rsidR="00BD59FF" w:rsidRDefault="00CC1074">
            <w:pPr>
              <w:spacing w:after="0" w:line="259" w:lineRule="auto"/>
              <w:ind w:left="0" w:right="66" w:firstLine="0"/>
              <w:jc w:val="center"/>
            </w:pPr>
            <w:r>
              <w:t xml:space="preserve">1ª versão do documento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7DCF1" w14:textId="77777777" w:rsidR="00BD59FF" w:rsidRDefault="00CC1074">
            <w:pPr>
              <w:spacing w:after="0" w:line="259" w:lineRule="auto"/>
              <w:ind w:left="0" w:right="68" w:firstLine="0"/>
              <w:jc w:val="center"/>
            </w:pPr>
            <w:r>
              <w:t xml:space="preserve">Todos os integrantes </w:t>
            </w:r>
          </w:p>
        </w:tc>
      </w:tr>
      <w:tr w:rsidR="00670F01" w14:paraId="21BF3297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15FE7" w14:textId="77777777" w:rsidR="00670F01" w:rsidRDefault="002F1935">
            <w:pPr>
              <w:spacing w:after="0" w:line="259" w:lineRule="auto"/>
              <w:ind w:left="0" w:right="65" w:firstLine="0"/>
              <w:jc w:val="center"/>
            </w:pPr>
            <w:r>
              <w:t>12/04/2016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98E122" w14:textId="77777777" w:rsidR="00670F01" w:rsidRDefault="002F1935">
            <w:pPr>
              <w:spacing w:after="0" w:line="259" w:lineRule="auto"/>
              <w:ind w:left="0" w:right="66" w:firstLine="0"/>
              <w:jc w:val="center"/>
            </w:pPr>
            <w:r>
              <w:t>Correção da 1ª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1A260" w14:textId="77777777" w:rsidR="00670F01" w:rsidRDefault="002F1935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F13FC7" w14:paraId="0B92705F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48C0B" w14:textId="77777777" w:rsidR="00F13FC7" w:rsidRDefault="00F13FC7">
            <w:pPr>
              <w:spacing w:after="0" w:line="259" w:lineRule="auto"/>
              <w:ind w:left="0" w:right="65" w:firstLine="0"/>
              <w:jc w:val="center"/>
            </w:pPr>
            <w:r>
              <w:t>19/04/2016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D5CE3" w14:textId="77777777" w:rsidR="00F13FC7" w:rsidRDefault="00F13FC7">
            <w:pPr>
              <w:spacing w:after="0" w:line="259" w:lineRule="auto"/>
              <w:ind w:left="0" w:right="66" w:firstLine="0"/>
              <w:jc w:val="center"/>
            </w:pPr>
            <w:r>
              <w:t>Especificação dos requisitos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61309A" w14:textId="77777777" w:rsidR="00F13FC7" w:rsidRDefault="00F13FC7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525782" w14:paraId="57FF624E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D999F" w14:textId="77777777" w:rsidR="00525782" w:rsidRDefault="00525782">
            <w:pPr>
              <w:spacing w:after="0" w:line="259" w:lineRule="auto"/>
              <w:ind w:left="0" w:right="65" w:firstLine="0"/>
              <w:jc w:val="center"/>
            </w:pPr>
            <w:r>
              <w:t>24/04/2016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B2993" w14:textId="77777777" w:rsidR="00525782" w:rsidRDefault="00525782">
            <w:pPr>
              <w:spacing w:after="0" w:line="259" w:lineRule="auto"/>
              <w:ind w:left="0" w:right="66" w:firstLine="0"/>
              <w:jc w:val="center"/>
            </w:pPr>
            <w:r>
              <w:t>2ª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6CAD0" w14:textId="77777777" w:rsidR="00525782" w:rsidRDefault="00525782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8F6AC5" w14:paraId="401BD591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B34E1" w14:textId="77777777" w:rsidR="008F6AC5" w:rsidRDefault="008F6AC5">
            <w:pPr>
              <w:spacing w:after="0" w:line="259" w:lineRule="auto"/>
              <w:ind w:left="0" w:right="65" w:firstLine="0"/>
              <w:jc w:val="center"/>
            </w:pPr>
            <w:r>
              <w:t>26/04/2016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8A72E" w14:textId="77777777" w:rsidR="008F6AC5" w:rsidRDefault="008F6AC5">
            <w:pPr>
              <w:spacing w:after="0" w:line="259" w:lineRule="auto"/>
              <w:ind w:left="0" w:right="66" w:firstLine="0"/>
              <w:jc w:val="center"/>
            </w:pPr>
            <w:r>
              <w:t>Correção da 2ª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6AE6" w14:textId="77777777" w:rsidR="008F6AC5" w:rsidRDefault="008F6AC5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611608" w14:paraId="0071ECD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CF79E" w14:textId="77777777" w:rsidR="00611608" w:rsidRDefault="00611608">
            <w:pPr>
              <w:spacing w:after="0" w:line="259" w:lineRule="auto"/>
              <w:ind w:left="0" w:right="65" w:firstLine="0"/>
              <w:jc w:val="center"/>
            </w:pPr>
            <w:r>
              <w:t>17/05/2016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41700" w14:textId="77777777" w:rsidR="00611608" w:rsidRDefault="00643304">
            <w:pPr>
              <w:spacing w:after="0" w:line="259" w:lineRule="auto"/>
              <w:ind w:left="0" w:right="66" w:firstLine="0"/>
              <w:jc w:val="center"/>
            </w:pPr>
            <w:r>
              <w:t>Casos de uso do sistema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5A74" w14:textId="77777777" w:rsidR="00611608" w:rsidRDefault="00611608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43304" w14:paraId="3744334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869CC" w14:textId="77777777" w:rsidR="00643304" w:rsidRDefault="00643304">
            <w:pPr>
              <w:spacing w:after="0" w:line="259" w:lineRule="auto"/>
              <w:ind w:left="0" w:right="65" w:firstLine="0"/>
              <w:jc w:val="center"/>
            </w:pPr>
            <w:r>
              <w:t>22/05/2016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F8197" w14:textId="77777777" w:rsidR="00643304" w:rsidRDefault="00643304">
            <w:pPr>
              <w:spacing w:after="0" w:line="259" w:lineRule="auto"/>
              <w:ind w:left="0" w:right="66" w:firstLine="0"/>
              <w:jc w:val="center"/>
            </w:pPr>
            <w:r>
              <w:t>3ª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B51F7" w14:textId="77777777" w:rsidR="00643304" w:rsidRDefault="00643304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E10A67" w14:paraId="76F04A2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F9CEE" w14:textId="77777777" w:rsidR="00E10A67" w:rsidRDefault="00E10A67">
            <w:pPr>
              <w:spacing w:after="0" w:line="259" w:lineRule="auto"/>
              <w:ind w:left="0" w:right="65" w:firstLine="0"/>
              <w:jc w:val="center"/>
            </w:pPr>
            <w:r>
              <w:t>24/05/2016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43F83" w14:textId="77777777" w:rsidR="00E10A67" w:rsidRDefault="00E10A67">
            <w:pPr>
              <w:spacing w:after="0" w:line="259" w:lineRule="auto"/>
              <w:ind w:left="0" w:right="66" w:firstLine="0"/>
              <w:jc w:val="center"/>
            </w:pPr>
            <w:r>
              <w:t>Correção da 3ª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55165" w14:textId="77777777" w:rsidR="00E10A67" w:rsidRDefault="00E10A67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E10A67" w14:paraId="3F18F8E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8EE43" w14:textId="77777777" w:rsidR="00E10A67" w:rsidRDefault="00E10A67">
            <w:pPr>
              <w:spacing w:after="0" w:line="259" w:lineRule="auto"/>
              <w:ind w:left="0" w:right="65" w:firstLine="0"/>
              <w:jc w:val="center"/>
            </w:pPr>
            <w:r>
              <w:t>04/06/2016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9808B" w14:textId="77777777" w:rsidR="00E10A67" w:rsidRDefault="00E10A67">
            <w:pPr>
              <w:spacing w:after="0" w:line="259" w:lineRule="auto"/>
              <w:ind w:left="0" w:right="66" w:firstLine="0"/>
              <w:jc w:val="center"/>
            </w:pPr>
            <w:r>
              <w:t>Telas do sistema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5263D" w14:textId="77777777" w:rsidR="00E10A67" w:rsidRDefault="00E10A67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04031" w14:paraId="2697692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0C05B" w14:textId="77777777" w:rsidR="00604031" w:rsidRDefault="00604031">
            <w:pPr>
              <w:spacing w:after="0" w:line="259" w:lineRule="auto"/>
              <w:ind w:left="0" w:right="65" w:firstLine="0"/>
              <w:jc w:val="center"/>
            </w:pPr>
            <w:r>
              <w:t>07/06/2016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B03D1F" w14:textId="77777777" w:rsidR="00604031" w:rsidRDefault="00604031">
            <w:pPr>
              <w:spacing w:after="0" w:line="259" w:lineRule="auto"/>
              <w:ind w:left="0" w:right="66" w:firstLine="0"/>
              <w:jc w:val="center"/>
            </w:pPr>
            <w:r>
              <w:t>4ª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5B4D7" w14:textId="77777777" w:rsidR="00604031" w:rsidRDefault="0060403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61281" w14:paraId="0C401B2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90CB4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05/11/2016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91695" w14:textId="77777777" w:rsidR="00661281" w:rsidRDefault="00661281">
            <w:pPr>
              <w:spacing w:after="0" w:line="259" w:lineRule="auto"/>
              <w:ind w:left="0" w:right="66" w:firstLine="0"/>
              <w:jc w:val="center"/>
            </w:pPr>
            <w:r>
              <w:t>Correção do documento de requisitos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C406A7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Davi Medeiros</w:t>
            </w:r>
          </w:p>
        </w:tc>
      </w:tr>
      <w:tr w:rsidR="00661281" w14:paraId="07E4A23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5F2D0C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4FD277" w14:textId="77777777" w:rsidR="00661281" w:rsidRDefault="00661281">
            <w:pPr>
              <w:spacing w:after="0" w:line="259" w:lineRule="auto"/>
              <w:ind w:left="0" w:right="66" w:firstLine="0"/>
              <w:jc w:val="center"/>
            </w:pPr>
            <w:r>
              <w:t>Telas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A0668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Mariane Todeschini</w:t>
            </w:r>
          </w:p>
        </w:tc>
      </w:tr>
      <w:tr w:rsidR="00661281" w14:paraId="0D17480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F068B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AED0B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Modelos de Caso de Uso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4A413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Guilherme de Lima</w:t>
            </w:r>
          </w:p>
        </w:tc>
      </w:tr>
      <w:tr w:rsidR="00661281" w14:paraId="2539CF17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2967F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46632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Diagrama de Classes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160C2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Nathan Dariva</w:t>
            </w:r>
          </w:p>
        </w:tc>
      </w:tr>
      <w:tr w:rsidR="00661281" w14:paraId="0597D47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A6C50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A136D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Diagramas de Sequências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818AF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61281" w14:paraId="785ED1E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F4388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E91DF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Modelo Relacional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7EED35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João Manoel</w:t>
            </w:r>
          </w:p>
        </w:tc>
      </w:tr>
      <w:tr w:rsidR="00661281" w14:paraId="062C298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6BDD1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24/11/2016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CD85C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5ª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52EAB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2C49CC" w14:paraId="416B16CD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18D29" w14:textId="77777777" w:rsidR="002C49CC" w:rsidRDefault="002C49CC">
            <w:pPr>
              <w:spacing w:after="0" w:line="259" w:lineRule="auto"/>
              <w:ind w:left="0" w:right="65" w:firstLine="0"/>
              <w:jc w:val="center"/>
            </w:pPr>
            <w:r>
              <w:t>6/12/16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1406D" w14:textId="77777777" w:rsidR="002C49CC" w:rsidRDefault="002C49CC" w:rsidP="00661281">
            <w:pPr>
              <w:spacing w:after="0" w:line="259" w:lineRule="auto"/>
              <w:ind w:left="0" w:right="66" w:firstLine="0"/>
              <w:jc w:val="center"/>
            </w:pPr>
            <w:r>
              <w:t>CORREÇÃO FINAL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169F7" w14:textId="77777777" w:rsidR="002C49CC" w:rsidRDefault="002C49CC">
            <w:pPr>
              <w:spacing w:after="0" w:line="259" w:lineRule="auto"/>
              <w:ind w:left="0" w:right="68" w:firstLine="0"/>
              <w:jc w:val="center"/>
            </w:pPr>
            <w:r>
              <w:t>Profa. Silvia</w:t>
            </w:r>
          </w:p>
        </w:tc>
      </w:tr>
    </w:tbl>
    <w:p w14:paraId="445689DE" w14:textId="77777777" w:rsidR="00E22EFB" w:rsidRDefault="00E22EFB">
      <w:pPr>
        <w:spacing w:after="0" w:line="259" w:lineRule="auto"/>
        <w:ind w:left="0" w:right="4069" w:firstLine="0"/>
        <w:jc w:val="right"/>
        <w:rPr>
          <w:b/>
          <w:sz w:val="28"/>
        </w:rPr>
      </w:pPr>
    </w:p>
    <w:p w14:paraId="46F3E9DB" w14:textId="77777777" w:rsidR="00607FFE" w:rsidRDefault="00B037F8">
      <w:pPr>
        <w:spacing w:after="160" w:line="259" w:lineRule="auto"/>
        <w:ind w:left="0" w:firstLine="0"/>
        <w:jc w:val="left"/>
        <w:rPr>
          <w:b/>
          <w:sz w:val="28"/>
        </w:rPr>
        <w:sectPr w:rsidR="00607FFE">
          <w:footerReference w:type="default" r:id="rId8"/>
          <w:pgSz w:w="11906" w:h="16838"/>
          <w:pgMar w:top="1417" w:right="1081" w:bottom="1352" w:left="1702" w:header="720" w:footer="720" w:gutter="0"/>
          <w:cols w:space="720"/>
        </w:sectPr>
      </w:pPr>
      <w:r>
        <w:rPr>
          <w:b/>
          <w:sz w:val="28"/>
        </w:rPr>
        <w:br w:type="page"/>
      </w:r>
    </w:p>
    <w:sdt>
      <w:sdtPr>
        <w:rPr>
          <w:rFonts w:ascii="Arial" w:eastAsia="Arial" w:hAnsi="Arial" w:cs="Arial"/>
          <w:color w:val="000000"/>
          <w:sz w:val="24"/>
          <w:szCs w:val="22"/>
        </w:rPr>
        <w:id w:val="-19057548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65F5918" w14:textId="77777777" w:rsidR="00AF16D7" w:rsidRPr="00BD5F3F" w:rsidRDefault="00AF16D7" w:rsidP="00BD5F3F">
          <w:pPr>
            <w:pStyle w:val="CabealhodoSumrio"/>
            <w:jc w:val="center"/>
            <w:rPr>
              <w:b/>
              <w:color w:val="auto"/>
              <w:sz w:val="36"/>
              <w:szCs w:val="36"/>
            </w:rPr>
          </w:pPr>
          <w:r w:rsidRPr="00BD5F3F">
            <w:rPr>
              <w:b/>
              <w:color w:val="auto"/>
              <w:sz w:val="36"/>
              <w:szCs w:val="36"/>
            </w:rPr>
            <w:t>Sumário</w:t>
          </w:r>
        </w:p>
        <w:p w14:paraId="4ABFAAE1" w14:textId="3B31B9B5" w:rsidR="00F33C21" w:rsidRDefault="00CE2AD1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 w:rsidR="00AF16D7">
            <w:instrText xml:space="preserve"> TOC \o "1-3" \h \z \u </w:instrText>
          </w:r>
          <w:r>
            <w:fldChar w:fldCharType="separate"/>
          </w:r>
          <w:hyperlink w:anchor="_Toc476050587" w:history="1">
            <w:r w:rsidR="00F33C21" w:rsidRPr="00DE45C1">
              <w:rPr>
                <w:rStyle w:val="Hyperlink"/>
                <w:noProof/>
              </w:rPr>
              <w:t>1. Introdução ao Documento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60B633D" w14:textId="293060D6" w:rsidR="00F33C21" w:rsidRDefault="0064325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88" w:history="1">
            <w:r w:rsidR="00F33C21" w:rsidRPr="00DE45C1">
              <w:rPr>
                <w:rStyle w:val="Hyperlink"/>
                <w:noProof/>
              </w:rPr>
              <w:t>1.1. 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DEAEB68" w14:textId="24E1F2BF" w:rsidR="00F33C21" w:rsidRDefault="0064325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89" w:history="1">
            <w:r w:rsidR="00F33C21" w:rsidRPr="00DE45C1">
              <w:rPr>
                <w:rStyle w:val="Hyperlink"/>
                <w:noProof/>
              </w:rPr>
              <w:t>1.2. Objetivo do Projeto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855E339" w14:textId="639CB644" w:rsidR="00F33C21" w:rsidRDefault="0064325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0" w:history="1">
            <w:r w:rsidR="00F33C21" w:rsidRPr="00DE45C1">
              <w:rPr>
                <w:rStyle w:val="Hyperlink"/>
                <w:noProof/>
              </w:rPr>
              <w:t>1.3. Delimitação do Problema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FAF805" w14:textId="47328E03" w:rsidR="00F33C21" w:rsidRDefault="0064325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1" w:history="1">
            <w:r w:rsidR="00F33C21" w:rsidRPr="00DE45C1">
              <w:rPr>
                <w:rStyle w:val="Hyperlink"/>
                <w:noProof/>
              </w:rPr>
              <w:t>1.4. Justificativa da Escolha do 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409AA63" w14:textId="0A23E3C9" w:rsidR="00F33C21" w:rsidRDefault="0064325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2" w:history="1">
            <w:r w:rsidR="00F33C21" w:rsidRPr="00DE45C1">
              <w:rPr>
                <w:rStyle w:val="Hyperlink"/>
                <w:noProof/>
              </w:rPr>
              <w:t>1.5. Método de Trabalho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1DA7840" w14:textId="6C25D251" w:rsidR="00F33C21" w:rsidRDefault="0064325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3" w:history="1">
            <w:r w:rsidR="00F33C21" w:rsidRPr="00DE45C1">
              <w:rPr>
                <w:rStyle w:val="Hyperlink"/>
                <w:noProof/>
              </w:rPr>
              <w:t>1.6. Organização do Trabalho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543F264" w14:textId="5254B6E4" w:rsidR="00F33C21" w:rsidRDefault="0064325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4" w:history="1">
            <w:r w:rsidR="00F33C21" w:rsidRPr="00DE45C1">
              <w:rPr>
                <w:rStyle w:val="Hyperlink"/>
                <w:noProof/>
              </w:rPr>
              <w:t>1.7. Glossário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AB69037" w14:textId="2D9A8EB0" w:rsidR="00F33C21" w:rsidRDefault="00643256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5" w:history="1">
            <w:r w:rsidR="00F33C21" w:rsidRPr="00DE45C1">
              <w:rPr>
                <w:rStyle w:val="Hyperlink"/>
                <w:noProof/>
              </w:rPr>
              <w:t>2. Descrição geral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8C7560F" w14:textId="61AD2095" w:rsidR="00F33C21" w:rsidRDefault="0064325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6" w:history="1">
            <w:r w:rsidR="00F33C21" w:rsidRPr="00DE45C1">
              <w:rPr>
                <w:rStyle w:val="Hyperlink"/>
                <w:noProof/>
              </w:rPr>
              <w:t>2.1 Descrição do problema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23D739C" w14:textId="22DEE4AF" w:rsidR="00F33C21" w:rsidRDefault="0064325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7" w:history="1">
            <w:r w:rsidR="00F33C21" w:rsidRPr="00DE45C1">
              <w:rPr>
                <w:rStyle w:val="Hyperlink"/>
                <w:noProof/>
              </w:rPr>
              <w:t>2.2 Objetivo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A8912AB" w14:textId="29E1C7D6" w:rsidR="00F33C21" w:rsidRDefault="0064325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8" w:history="1">
            <w:r w:rsidR="00F33C21" w:rsidRPr="00DE45C1">
              <w:rPr>
                <w:rStyle w:val="Hyperlink"/>
                <w:noProof/>
              </w:rPr>
              <w:t>2.3 Principais envolvidos e suas características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79E12A6" w14:textId="1B971E20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9" w:history="1">
            <w:r w:rsidR="00F33C21" w:rsidRPr="00DE45C1">
              <w:rPr>
                <w:rStyle w:val="Hyperlink"/>
                <w:noProof/>
              </w:rPr>
              <w:t>2.3.1 Usuários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63E2CB1" w14:textId="7BFE639B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0" w:history="1">
            <w:r w:rsidR="00F33C21" w:rsidRPr="00DE45C1">
              <w:rPr>
                <w:rStyle w:val="Hyperlink"/>
                <w:noProof/>
              </w:rPr>
              <w:t>2.3.2 Desenvolvedores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A455998" w14:textId="19E93710" w:rsidR="00F33C21" w:rsidRDefault="00643256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1" w:history="1">
            <w:r w:rsidR="00F33C21" w:rsidRPr="00DE45C1">
              <w:rPr>
                <w:rStyle w:val="Hyperlink"/>
                <w:noProof/>
              </w:rPr>
              <w:t>3. Requisitos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8AE726" w14:textId="66D9CA3F" w:rsidR="00F33C21" w:rsidRDefault="0064325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2" w:history="1">
            <w:r w:rsidR="00F33C21" w:rsidRPr="00DE45C1">
              <w:rPr>
                <w:rStyle w:val="Hyperlink"/>
                <w:noProof/>
              </w:rPr>
              <w:t>3.1 Requisitos Funcionais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8D268DC" w14:textId="36AF3145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3" w:history="1">
            <w:r w:rsidR="00F33C21" w:rsidRPr="00DE45C1">
              <w:rPr>
                <w:rStyle w:val="Hyperlink"/>
                <w:noProof/>
              </w:rPr>
              <w:t>RF01 – Cadastrar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B0D816A" w14:textId="5094B748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4" w:history="1">
            <w:r w:rsidR="00F33C21" w:rsidRPr="00DE45C1">
              <w:rPr>
                <w:rStyle w:val="Hyperlink"/>
                <w:noProof/>
              </w:rPr>
              <w:t>RF02 –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02A698B" w14:textId="06BF5FB4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5" w:history="1">
            <w:r w:rsidR="00F33C21" w:rsidRPr="00DE45C1">
              <w:rPr>
                <w:rStyle w:val="Hyperlink"/>
                <w:noProof/>
              </w:rPr>
              <w:t>RF03 – Cadastrar Clientes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61FCF84" w14:textId="1E3374BA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6" w:history="1">
            <w:r w:rsidR="00F33C21" w:rsidRPr="00DE45C1">
              <w:rPr>
                <w:rStyle w:val="Hyperlink"/>
                <w:noProof/>
              </w:rPr>
              <w:t>RF04 – Cadastrar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D68C282" w14:textId="6C7A6C18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7" w:history="1">
            <w:r w:rsidR="00F33C21" w:rsidRPr="00DE45C1">
              <w:rPr>
                <w:rStyle w:val="Hyperlink"/>
                <w:noProof/>
              </w:rPr>
              <w:t>RF05 – Cadastrar Mecânicos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6FAE0FA" w14:textId="32E0DC3F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8" w:history="1">
            <w:r w:rsidR="00F33C21" w:rsidRPr="00DE45C1">
              <w:rPr>
                <w:rStyle w:val="Hyperlink"/>
                <w:noProof/>
              </w:rPr>
              <w:t>RF06 –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19591F1" w14:textId="7BA6F2E8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9" w:history="1">
            <w:r w:rsidR="00F33C21" w:rsidRPr="00DE45C1">
              <w:rPr>
                <w:rStyle w:val="Hyperlink"/>
                <w:noProof/>
              </w:rPr>
              <w:t>RF07 –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20C8A17" w14:textId="2C00D719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0" w:history="1">
            <w:r w:rsidR="00F33C21" w:rsidRPr="00DE45C1">
              <w:rPr>
                <w:rStyle w:val="Hyperlink"/>
                <w:noProof/>
              </w:rPr>
              <w:t>RF08 –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61A6F65" w14:textId="51A8D824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1" w:history="1">
            <w:r w:rsidR="00F33C21" w:rsidRPr="00DE45C1">
              <w:rPr>
                <w:rStyle w:val="Hyperlink"/>
                <w:noProof/>
              </w:rPr>
              <w:t>RF09 – Gerar relatório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F3043C3" w14:textId="728CCB9A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2" w:history="1">
            <w:r w:rsidR="00F33C21" w:rsidRPr="00DE45C1">
              <w:rPr>
                <w:rStyle w:val="Hyperlink"/>
                <w:noProof/>
              </w:rPr>
              <w:t>RF10 – Gerar relatório de ordens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9A49A61" w14:textId="199F5218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3" w:history="1">
            <w:r w:rsidR="00F33C21" w:rsidRPr="00DE45C1">
              <w:rPr>
                <w:rStyle w:val="Hyperlink"/>
                <w:noProof/>
              </w:rPr>
              <w:t>RF11 - Gerar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AC375E6" w14:textId="6C2D5AA9" w:rsidR="00F33C21" w:rsidRDefault="0064325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4" w:history="1">
            <w:r w:rsidR="00F33C21" w:rsidRPr="00DE45C1">
              <w:rPr>
                <w:rStyle w:val="Hyperlink"/>
                <w:noProof/>
              </w:rPr>
              <w:t>3.2 Requisitos Não-Funcionais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78EB95D" w14:textId="37235016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5" w:history="1">
            <w:r w:rsidR="00F33C21" w:rsidRPr="00DE45C1">
              <w:rPr>
                <w:rStyle w:val="Hyperlink"/>
                <w:noProof/>
              </w:rPr>
              <w:t>RNF01 – Requisitos de segurança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96A298F" w14:textId="56A13567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6" w:history="1">
            <w:r w:rsidR="00F33C21" w:rsidRPr="00DE45C1">
              <w:rPr>
                <w:rStyle w:val="Hyperlink"/>
                <w:noProof/>
              </w:rPr>
              <w:t>RNF02 – Requisitos de interface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8C927B2" w14:textId="43DC592C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7" w:history="1">
            <w:r w:rsidR="00F33C21" w:rsidRPr="00DE45C1">
              <w:rPr>
                <w:rStyle w:val="Hyperlink"/>
                <w:noProof/>
              </w:rPr>
              <w:t>RNF03 – Requisitos de usabilidade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8049BDA" w14:textId="45B7B6C5" w:rsidR="00F33C21" w:rsidRDefault="00643256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8" w:history="1">
            <w:r w:rsidR="00F33C21" w:rsidRPr="00DE45C1">
              <w:rPr>
                <w:rStyle w:val="Hyperlink"/>
                <w:noProof/>
              </w:rPr>
              <w:t>4. Especificação dos requisitos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3DBB8EA" w14:textId="735C3B54" w:rsidR="00F33C21" w:rsidRDefault="0064325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9" w:history="1">
            <w:r w:rsidR="00F33C21" w:rsidRPr="00DE45C1">
              <w:rPr>
                <w:rStyle w:val="Hyperlink"/>
                <w:noProof/>
              </w:rPr>
              <w:t>4.1 Modelo de caso de uso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F519DC2" w14:textId="15BC0C95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0" w:history="1">
            <w:r w:rsidR="00F33C21" w:rsidRPr="00DE45C1">
              <w:rPr>
                <w:rStyle w:val="Hyperlink"/>
                <w:noProof/>
              </w:rPr>
              <w:t>4.1.1 Cadastrar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91DF086" w14:textId="0CE41C3A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1" w:history="1">
            <w:r w:rsidR="00F33C21" w:rsidRPr="00DE45C1">
              <w:rPr>
                <w:rStyle w:val="Hyperlink"/>
                <w:noProof/>
              </w:rPr>
              <w:t>4.1.2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A0FE60" w14:textId="4F2CE192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2" w:history="1">
            <w:r w:rsidR="00F33C21" w:rsidRPr="00DE45C1">
              <w:rPr>
                <w:rStyle w:val="Hyperlink"/>
                <w:noProof/>
              </w:rPr>
              <w:t>4.1.3 Cadastrar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74B7D78" w14:textId="7FFE5B64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3" w:history="1">
            <w:r w:rsidR="00F33C21" w:rsidRPr="00DE45C1">
              <w:rPr>
                <w:rStyle w:val="Hyperlink"/>
                <w:noProof/>
              </w:rPr>
              <w:t>4.1.4 Cadastrar Veículo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6194134" w14:textId="722B0AB5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4" w:history="1">
            <w:r w:rsidR="00F33C21" w:rsidRPr="00DE45C1">
              <w:rPr>
                <w:rStyle w:val="Hyperlink"/>
                <w:noProof/>
              </w:rPr>
              <w:t>4.1.5 Cadastrar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1E75535" w14:textId="508E69BA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5" w:history="1">
            <w:r w:rsidR="00F33C21" w:rsidRPr="00DE45C1">
              <w:rPr>
                <w:rStyle w:val="Hyperlink"/>
                <w:noProof/>
              </w:rPr>
              <w:t>4.1.6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2BCD2FB" w14:textId="1E5A0C21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6" w:history="1">
            <w:r w:rsidR="00F33C21" w:rsidRPr="00DE45C1">
              <w:rPr>
                <w:rStyle w:val="Hyperlink"/>
                <w:noProof/>
              </w:rPr>
              <w:t>4.1.7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0F6C36C" w14:textId="2BD2B7CC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7" w:history="1">
            <w:r w:rsidR="00F33C21" w:rsidRPr="00DE45C1">
              <w:rPr>
                <w:rStyle w:val="Hyperlink"/>
                <w:noProof/>
              </w:rPr>
              <w:t>4.1.8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5B3D0B8" w14:textId="3A4B41DE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8" w:history="1">
            <w:r w:rsidR="00F33C21" w:rsidRPr="00DE45C1">
              <w:rPr>
                <w:rStyle w:val="Hyperlink"/>
                <w:noProof/>
              </w:rPr>
              <w:t>4.1.9 Gerar Relatório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E5AC516" w14:textId="0B883994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9" w:history="1">
            <w:r w:rsidR="00F33C21" w:rsidRPr="00DE45C1">
              <w:rPr>
                <w:rStyle w:val="Hyperlink"/>
                <w:noProof/>
              </w:rPr>
              <w:t>4.1.10 Gerar Relatório de Ordens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B47B734" w14:textId="59A619FF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0" w:history="1">
            <w:r w:rsidR="00F33C21" w:rsidRPr="00DE45C1">
              <w:rPr>
                <w:rStyle w:val="Hyperlink"/>
                <w:noProof/>
              </w:rPr>
              <w:t>4.1.11 Gerar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94C3A67" w14:textId="40F19D64" w:rsidR="00F33C21" w:rsidRDefault="0064325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1" w:history="1">
            <w:r w:rsidR="00F33C21" w:rsidRPr="00DE45C1">
              <w:rPr>
                <w:rStyle w:val="Hyperlink"/>
                <w:noProof/>
              </w:rPr>
              <w:t>4.2 Diagrama de Classes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696C91" w14:textId="1E423AFE" w:rsidR="00F33C21" w:rsidRDefault="0064325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2" w:history="1">
            <w:r w:rsidR="00F33C21" w:rsidRPr="00DE45C1">
              <w:rPr>
                <w:rStyle w:val="Hyperlink"/>
                <w:noProof/>
              </w:rPr>
              <w:t>4.3 Diagramas de Sequência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376C6C6" w14:textId="7FBFB424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3" w:history="1">
            <w:r w:rsidR="00F33C21" w:rsidRPr="00DE45C1">
              <w:rPr>
                <w:rStyle w:val="Hyperlink"/>
                <w:noProof/>
              </w:rPr>
              <w:t>4.3.1 Cadastrar Usuario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EB47A70" w14:textId="7EE2EA63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4" w:history="1">
            <w:r w:rsidR="00F33C21" w:rsidRPr="00DE45C1">
              <w:rPr>
                <w:rStyle w:val="Hyperlink"/>
                <w:noProof/>
              </w:rPr>
              <w:t>4.3.2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CC9F2BA" w14:textId="3E794EF9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5" w:history="1">
            <w:r w:rsidR="00F33C21" w:rsidRPr="00DE45C1">
              <w:rPr>
                <w:rStyle w:val="Hyperlink"/>
                <w:noProof/>
              </w:rPr>
              <w:t>4.3.3 Cadastrar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A71B3D1" w14:textId="11438813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6" w:history="1">
            <w:r w:rsidR="00F33C21" w:rsidRPr="00DE45C1">
              <w:rPr>
                <w:rStyle w:val="Hyperlink"/>
                <w:noProof/>
              </w:rPr>
              <w:t>4.3.4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70C487E" w14:textId="48643221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7" w:history="1">
            <w:r w:rsidR="00F33C21" w:rsidRPr="00DE45C1">
              <w:rPr>
                <w:rStyle w:val="Hyperlink"/>
                <w:noProof/>
              </w:rPr>
              <w:t>4.3.5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D45F572" w14:textId="52F17B6C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8" w:history="1">
            <w:r w:rsidR="00F33C21" w:rsidRPr="00DE45C1">
              <w:rPr>
                <w:rStyle w:val="Hyperlink"/>
                <w:noProof/>
              </w:rPr>
              <w:t>4.3.6 Cadastrar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FE5F100" w14:textId="6A6E6020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9" w:history="1">
            <w:r w:rsidR="00F33C21" w:rsidRPr="00DE45C1">
              <w:rPr>
                <w:rStyle w:val="Hyperlink"/>
                <w:noProof/>
              </w:rPr>
              <w:t>4.3.7 Cadastrar Veículo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35B7DFD" w14:textId="36C2DA4E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0" w:history="1">
            <w:r w:rsidR="00F33C21" w:rsidRPr="00DE45C1">
              <w:rPr>
                <w:rStyle w:val="Hyperlink"/>
                <w:noProof/>
              </w:rPr>
              <w:t>4.3.8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7FD4FD1" w14:textId="530E3B3F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1" w:history="1">
            <w:r w:rsidR="00F33C21" w:rsidRPr="00DE45C1">
              <w:rPr>
                <w:rStyle w:val="Hyperlink"/>
                <w:noProof/>
              </w:rPr>
              <w:t>4.3.9 Gerar Relatórios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BEBD6E5" w14:textId="5AAA785A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2" w:history="1">
            <w:r w:rsidR="00F33C21" w:rsidRPr="00DE45C1">
              <w:rPr>
                <w:rStyle w:val="Hyperlink"/>
                <w:noProof/>
              </w:rPr>
              <w:t>4.3.10 Gerar Relatórios Financeiros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1A00475" w14:textId="51822352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3" w:history="1">
            <w:r w:rsidR="00F33C21" w:rsidRPr="00DE45C1">
              <w:rPr>
                <w:rStyle w:val="Hyperlink"/>
                <w:noProof/>
              </w:rPr>
              <w:t>4.3.11 Gerar Relatórios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2D7BA3E" w14:textId="799CDC6B" w:rsidR="00F33C21" w:rsidRDefault="0064325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4" w:history="1">
            <w:r w:rsidR="00F33C21" w:rsidRPr="00DE45C1">
              <w:rPr>
                <w:rStyle w:val="Hyperlink"/>
                <w:noProof/>
              </w:rPr>
              <w:t>4.4 Diagrama de Atividades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910D023" w14:textId="3F520ECF" w:rsidR="00F33C21" w:rsidRDefault="0064325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5" w:history="1">
            <w:r w:rsidR="00F33C21" w:rsidRPr="00DE45C1">
              <w:rPr>
                <w:rStyle w:val="Hyperlink"/>
                <w:noProof/>
              </w:rPr>
              <w:t>4.5 Modelo Relacional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50DBE94" w14:textId="62B8E03C" w:rsidR="00F33C21" w:rsidRDefault="00643256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6" w:history="1">
            <w:r w:rsidR="00F33C21" w:rsidRPr="00DE45C1">
              <w:rPr>
                <w:rStyle w:val="Hyperlink"/>
                <w:noProof/>
              </w:rPr>
              <w:t>5. Telas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B553B3D" w14:textId="5322FC00" w:rsidR="00F33C21" w:rsidRDefault="00643256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7" w:history="1">
            <w:r w:rsidR="00F33C21" w:rsidRPr="00DE45C1">
              <w:rPr>
                <w:rStyle w:val="Hyperlink"/>
                <w:noProof/>
              </w:rPr>
              <w:t>5.1 Protótipos das Telas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FCE5638" w14:textId="16866EBC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8" w:history="1">
            <w:r w:rsidR="00F33C21" w:rsidRPr="00DE45C1">
              <w:rPr>
                <w:rStyle w:val="Hyperlink"/>
                <w:noProof/>
              </w:rPr>
              <w:t>5.1.1 Telas de Início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CE91FD" w14:textId="7218F63C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9" w:history="1">
            <w:r w:rsidR="00F33C21" w:rsidRPr="00DE45C1">
              <w:rPr>
                <w:rStyle w:val="Hyperlink"/>
                <w:noProof/>
              </w:rPr>
              <w:t>5.1.2 Tela de Cadastro de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4C36342" w14:textId="7632F62B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0" w:history="1">
            <w:r w:rsidR="00F33C21" w:rsidRPr="00DE45C1">
              <w:rPr>
                <w:rStyle w:val="Hyperlink"/>
                <w:noProof/>
              </w:rPr>
              <w:t>5.1.3 Tela de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6C3DEB4" w14:textId="24A3F5D6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1" w:history="1">
            <w:r w:rsidR="00F33C21" w:rsidRPr="00DE45C1">
              <w:rPr>
                <w:rStyle w:val="Hyperlink"/>
                <w:noProof/>
              </w:rPr>
              <w:t>5.1.4 Tela de Cadastro de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3435F75" w14:textId="053E6970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2" w:history="1">
            <w:r w:rsidR="00F33C21" w:rsidRPr="00DE45C1">
              <w:rPr>
                <w:rStyle w:val="Hyperlink"/>
                <w:noProof/>
              </w:rPr>
              <w:t>5.1.5 Tela de Cadastro de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AB1CA97" w14:textId="278DDCAD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3" w:history="1">
            <w:r w:rsidR="00F33C21" w:rsidRPr="00DE45C1">
              <w:rPr>
                <w:rStyle w:val="Hyperlink"/>
                <w:noProof/>
              </w:rPr>
              <w:t>5.1.6 Tela de Cadastro de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B600CF" w14:textId="2A24E265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4" w:history="1">
            <w:r w:rsidR="00F33C21" w:rsidRPr="00DE45C1">
              <w:rPr>
                <w:rStyle w:val="Hyperlink"/>
                <w:noProof/>
              </w:rPr>
              <w:t>5.1.7 Tela de Cadastro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E49EBFF" w14:textId="0165CB79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5" w:history="1">
            <w:r w:rsidR="00F33C21" w:rsidRPr="00DE45C1">
              <w:rPr>
                <w:rStyle w:val="Hyperlink"/>
                <w:noProof/>
              </w:rPr>
              <w:t>5.1.8 Tela de Gerar Comissões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4EF9DEE" w14:textId="14C92592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6" w:history="1">
            <w:r w:rsidR="00F33C21" w:rsidRPr="00DE45C1">
              <w:rPr>
                <w:rStyle w:val="Hyperlink"/>
                <w:noProof/>
              </w:rPr>
              <w:t>5.1.9 Tela de Cadastro de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78A9CE3" w14:textId="438C5925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7" w:history="1">
            <w:r w:rsidR="00F33C21" w:rsidRPr="00DE45C1">
              <w:rPr>
                <w:rStyle w:val="Hyperlink"/>
                <w:noProof/>
              </w:rPr>
              <w:t>5.1.10 Tela de Consulta de Clientes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BB179D3" w14:textId="48C035DA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8" w:history="1">
            <w:r w:rsidR="00F33C21" w:rsidRPr="00DE45C1">
              <w:rPr>
                <w:rStyle w:val="Hyperlink"/>
                <w:noProof/>
              </w:rPr>
              <w:t>5.1.11 Tela de Consulta de Mecânicos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29B4076" w14:textId="1D8E6179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9" w:history="1">
            <w:r w:rsidR="00F33C21" w:rsidRPr="00DE45C1">
              <w:rPr>
                <w:rStyle w:val="Hyperlink"/>
                <w:noProof/>
              </w:rPr>
              <w:t>5.1.12 Tela de Consulta de Relatórios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904BA2C" w14:textId="13E96BA8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0" w:history="1">
            <w:r w:rsidR="00F33C21" w:rsidRPr="00DE45C1">
              <w:rPr>
                <w:rStyle w:val="Hyperlink"/>
                <w:noProof/>
              </w:rPr>
              <w:t>5.1.13 Tela de Consulta de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566F285" w14:textId="74F8CAA4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1" w:history="1">
            <w:r w:rsidR="00F33C21" w:rsidRPr="00DE45C1">
              <w:rPr>
                <w:rStyle w:val="Hyperlink"/>
                <w:noProof/>
              </w:rPr>
              <w:t>5.1.14 Tela de Consulta de Produtos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728533" w14:textId="7A684A95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2" w:history="1">
            <w:r w:rsidR="00F33C21" w:rsidRPr="00DE45C1">
              <w:rPr>
                <w:rStyle w:val="Hyperlink"/>
                <w:noProof/>
              </w:rPr>
              <w:t>5.1.15 Tela de Consulta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6CC7CD" w14:textId="59866FEE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3" w:history="1">
            <w:r w:rsidR="00F33C21" w:rsidRPr="00DE45C1">
              <w:rPr>
                <w:rStyle w:val="Hyperlink"/>
                <w:noProof/>
              </w:rPr>
              <w:t>5.1.16 Tela de Consulta de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D39C7E2" w14:textId="295234F2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4" w:history="1">
            <w:r w:rsidR="00F33C21" w:rsidRPr="00DE45C1">
              <w:rPr>
                <w:rStyle w:val="Hyperlink"/>
                <w:noProof/>
              </w:rPr>
              <w:t>5.1.17 Tela de Gerar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CB5FCB9" w14:textId="0BA683B0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5" w:history="1">
            <w:r w:rsidR="00F33C21" w:rsidRPr="00DE45C1">
              <w:rPr>
                <w:rStyle w:val="Hyperlink"/>
                <w:noProof/>
              </w:rPr>
              <w:t>5.1.18 Tela de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AD13F5" w14:textId="1932BBD4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6" w:history="1">
            <w:r w:rsidR="00F33C21" w:rsidRPr="00DE45C1">
              <w:rPr>
                <w:rStyle w:val="Hyperlink"/>
                <w:noProof/>
              </w:rPr>
              <w:t>5.1.19 Tela de Pagamento da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6E3742D" w14:textId="56B435C6" w:rsidR="00F33C21" w:rsidRDefault="00643256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7" w:history="1">
            <w:r w:rsidR="00F33C21" w:rsidRPr="00DE45C1">
              <w:rPr>
                <w:rStyle w:val="Hyperlink"/>
                <w:noProof/>
              </w:rPr>
              <w:t>5.1.20 Tela de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39AFC76" w14:textId="2A7AF96E" w:rsidR="00AF16D7" w:rsidRDefault="00CE2AD1">
          <w:r>
            <w:rPr>
              <w:b/>
              <w:bCs/>
            </w:rPr>
            <w:fldChar w:fldCharType="end"/>
          </w:r>
        </w:p>
      </w:sdtContent>
    </w:sdt>
    <w:p w14:paraId="1BD42C50" w14:textId="77777777" w:rsidR="00B037F8" w:rsidRDefault="00B037F8">
      <w:pPr>
        <w:spacing w:after="160" w:line="259" w:lineRule="auto"/>
        <w:ind w:left="0" w:firstLine="0"/>
        <w:jc w:val="left"/>
        <w:rPr>
          <w:b/>
          <w:sz w:val="28"/>
        </w:rPr>
      </w:pPr>
    </w:p>
    <w:p w14:paraId="35B4ACD7" w14:textId="77777777" w:rsidR="00EC6544" w:rsidRDefault="00EC6544">
      <w:pPr>
        <w:spacing w:after="160" w:line="259" w:lineRule="auto"/>
        <w:ind w:left="0" w:firstLine="0"/>
        <w:jc w:val="left"/>
        <w:rPr>
          <w:ins w:id="6" w:author="Silvia Helena" w:date="2016-08-19T00:01:00Z"/>
          <w:rFonts w:ascii="Calibri" w:eastAsia="Calibri" w:hAnsi="Calibri" w:cs="Calibri"/>
          <w:sz w:val="22"/>
        </w:rPr>
      </w:pPr>
      <w:ins w:id="7" w:author="Silvia Helena" w:date="2016-08-19T00:01:00Z">
        <w:r>
          <w:rPr>
            <w:rFonts w:ascii="Calibri" w:eastAsia="Calibri" w:hAnsi="Calibri" w:cs="Calibri"/>
            <w:sz w:val="22"/>
          </w:rPr>
          <w:br w:type="page"/>
        </w:r>
      </w:ins>
    </w:p>
    <w:p w14:paraId="6F577B49" w14:textId="77777777" w:rsidR="00BD59FF" w:rsidRDefault="00CC1074" w:rsidP="00C461D7">
      <w:pPr>
        <w:pStyle w:val="Ttulo1"/>
      </w:pPr>
      <w:bookmarkStart w:id="8" w:name="_Toc476050587"/>
      <w:r>
        <w:lastRenderedPageBreak/>
        <w:t>1. Introdução ao Documento</w:t>
      </w:r>
      <w:bookmarkEnd w:id="8"/>
      <w:r>
        <w:t xml:space="preserve"> </w:t>
      </w:r>
    </w:p>
    <w:p w14:paraId="0A218ECB" w14:textId="77777777" w:rsidR="00BD59FF" w:rsidRDefault="00CC1074" w:rsidP="0074788A">
      <w:pPr>
        <w:spacing w:line="360" w:lineRule="auto"/>
        <w:ind w:left="0" w:right="612" w:firstLine="709"/>
      </w:pPr>
      <w:r>
        <w:t xml:space="preserve">Esse documento tem por objetivo descrever os requisitos de </w:t>
      </w:r>
      <w:r w:rsidR="00BF4986">
        <w:t>um sistema para controle de comissões e ordens de serviço de uma oficina mecânica de veículos movidos a diesel</w:t>
      </w:r>
      <w:r>
        <w:t xml:space="preserve">. </w:t>
      </w:r>
    </w:p>
    <w:p w14:paraId="446FAB2E" w14:textId="77777777" w:rsidR="007F5886" w:rsidRDefault="007F5886" w:rsidP="0074788A">
      <w:pPr>
        <w:spacing w:line="360" w:lineRule="auto"/>
        <w:ind w:left="0" w:right="612" w:firstLine="709"/>
      </w:pPr>
    </w:p>
    <w:p w14:paraId="0B06EEB6" w14:textId="77777777" w:rsidR="00BD59FF" w:rsidRDefault="00CC1074" w:rsidP="00AF16D7">
      <w:pPr>
        <w:pStyle w:val="Ttulo2"/>
      </w:pPr>
      <w:bookmarkStart w:id="9" w:name="_Toc476050588"/>
      <w:r>
        <w:t>1.1. Tema</w:t>
      </w:r>
      <w:bookmarkEnd w:id="9"/>
      <w:r>
        <w:t xml:space="preserve"> </w:t>
      </w:r>
    </w:p>
    <w:p w14:paraId="24007E48" w14:textId="2FBEB66E" w:rsidR="0074788A" w:rsidRPr="00CC1074" w:rsidRDefault="00265FD5" w:rsidP="0074788A">
      <w:pPr>
        <w:spacing w:line="360" w:lineRule="auto"/>
        <w:ind w:left="0" w:firstLine="709"/>
      </w:pPr>
      <w:r>
        <w:t>O SCOS (Sistema de Comissão e Ordens de Serviço)</w:t>
      </w:r>
      <w:r w:rsidR="002C49CC">
        <w:t xml:space="preserve">, Desenvolvimento de </w:t>
      </w:r>
      <w:r>
        <w:t xml:space="preserve">sistema de controle de comissão e </w:t>
      </w:r>
      <w:r w:rsidR="00E1797B">
        <w:t>ordens de serviço.</w:t>
      </w:r>
    </w:p>
    <w:p w14:paraId="41F9528B" w14:textId="77777777" w:rsidR="007F5886" w:rsidRDefault="007F5886">
      <w:pPr>
        <w:pStyle w:val="Ttulo4"/>
        <w:ind w:left="10"/>
      </w:pPr>
    </w:p>
    <w:p w14:paraId="14E075CA" w14:textId="77777777" w:rsidR="00BD59FF" w:rsidRDefault="00CC1074" w:rsidP="00AF16D7">
      <w:pPr>
        <w:pStyle w:val="Ttulo2"/>
      </w:pPr>
      <w:bookmarkStart w:id="10" w:name="_Toc476050589"/>
      <w:r>
        <w:t>1.2. Objetivo do Projeto</w:t>
      </w:r>
      <w:bookmarkEnd w:id="10"/>
      <w:r>
        <w:t xml:space="preserve"> </w:t>
      </w:r>
    </w:p>
    <w:p w14:paraId="02139151" w14:textId="3F576569" w:rsidR="002C49CC" w:rsidRDefault="002C49CC" w:rsidP="0074788A">
      <w:pPr>
        <w:spacing w:after="7" w:line="360" w:lineRule="auto"/>
        <w:ind w:left="0" w:right="612" w:firstLine="709"/>
      </w:pPr>
      <w:r>
        <w:t xml:space="preserve">Desenvolvimento de um sistema que auxilie na gerência no controle das comissões dos funcionários relacionados as ordens de serviço de uma oficina </w:t>
      </w:r>
      <w:r w:rsidR="009D7EC8">
        <w:t>mecânica</w:t>
      </w:r>
      <w:r>
        <w:t>.</w:t>
      </w:r>
    </w:p>
    <w:p w14:paraId="63521E63" w14:textId="4BEA805E" w:rsidR="00BD59FF" w:rsidRDefault="00BD59FF" w:rsidP="00AF16D7">
      <w:pPr>
        <w:pStyle w:val="Ttulo2"/>
      </w:pPr>
    </w:p>
    <w:p w14:paraId="6064A35D" w14:textId="77777777" w:rsidR="00BD59FF" w:rsidRDefault="00CC1074" w:rsidP="00AF16D7">
      <w:pPr>
        <w:pStyle w:val="Ttulo2"/>
      </w:pPr>
      <w:bookmarkStart w:id="11" w:name="_Toc476050590"/>
      <w:r>
        <w:t>1.3. Delimitação do Problema</w:t>
      </w:r>
      <w:bookmarkEnd w:id="11"/>
      <w:r>
        <w:t xml:space="preserve"> </w:t>
      </w:r>
    </w:p>
    <w:p w14:paraId="0FDC1A1A" w14:textId="77777777" w:rsidR="00E1797B" w:rsidRDefault="00E1797B" w:rsidP="00F135CA">
      <w:pPr>
        <w:spacing w:after="220" w:line="360" w:lineRule="auto"/>
        <w:ind w:left="0" w:right="709" w:firstLine="709"/>
      </w:pPr>
      <w:r>
        <w:t xml:space="preserve">Atualmente o trabalho de ordens de serviço e as comissões </w:t>
      </w:r>
      <w:r w:rsidR="0023287E">
        <w:t xml:space="preserve">são </w:t>
      </w:r>
      <w:r>
        <w:t>feito</w:t>
      </w:r>
      <w:r w:rsidR="0023287E">
        <w:t>s</w:t>
      </w:r>
      <w:r>
        <w:t xml:space="preserve"> de forma manual,</w:t>
      </w:r>
      <w:r w:rsidR="00670F01">
        <w:t xml:space="preserve"> </w:t>
      </w:r>
      <w:r>
        <w:t>no caso da ordem de serviço é aberto uma ordem em papel e no de comissões é calculado pela ordem de serviço e também em papel.</w:t>
      </w:r>
      <w:r w:rsidR="00EE1081">
        <w:t xml:space="preserve"> A introdução do sistema será feita para minimizar o tempo em trabalho e maximizar a produtividade.</w:t>
      </w:r>
    </w:p>
    <w:p w14:paraId="09E21FD4" w14:textId="77777777" w:rsidR="007F5886" w:rsidRDefault="007F5886" w:rsidP="00AF16D7">
      <w:pPr>
        <w:pStyle w:val="Ttulo2"/>
      </w:pPr>
    </w:p>
    <w:p w14:paraId="42EBCD53" w14:textId="77777777" w:rsidR="00CC1074" w:rsidRDefault="00CC1074" w:rsidP="00AF16D7">
      <w:pPr>
        <w:pStyle w:val="Ttulo2"/>
      </w:pPr>
      <w:bookmarkStart w:id="12" w:name="_Toc476050591"/>
      <w:r>
        <w:t>1.4. Justificativa da Escolha do Tema</w:t>
      </w:r>
      <w:bookmarkEnd w:id="12"/>
      <w:r>
        <w:t xml:space="preserve"> </w:t>
      </w:r>
    </w:p>
    <w:p w14:paraId="6B30C3AA" w14:textId="77777777" w:rsidR="00BD59FF" w:rsidRDefault="00D5416D" w:rsidP="00F135CA">
      <w:pPr>
        <w:spacing w:after="6" w:line="360" w:lineRule="auto"/>
        <w:ind w:left="0" w:right="709" w:firstLine="709"/>
      </w:pPr>
      <w:r>
        <w:t>O tema foi escolhido</w:t>
      </w:r>
      <w:r w:rsidR="007F5886">
        <w:t xml:space="preserve"> devido</w:t>
      </w:r>
      <w:r>
        <w:t xml:space="preserve"> a necessidade de melhor controle de comissões e criação de ordens de serviços</w:t>
      </w:r>
      <w:r w:rsidR="00C46910">
        <w:t xml:space="preserve"> em uma oficina mecânica</w:t>
      </w:r>
      <w:r w:rsidR="00AD56C8">
        <w:t>,</w:t>
      </w:r>
      <w:r w:rsidR="00C46910">
        <w:t xml:space="preserve"> onde um dos integrantes d</w:t>
      </w:r>
      <w:r w:rsidR="00AD56C8">
        <w:t>o grupo trabalha.</w:t>
      </w:r>
    </w:p>
    <w:p w14:paraId="48CF3AC8" w14:textId="77777777" w:rsidR="007F5886" w:rsidRDefault="007F5886" w:rsidP="00F135CA">
      <w:pPr>
        <w:spacing w:after="6" w:line="360" w:lineRule="auto"/>
        <w:ind w:left="0" w:right="709" w:firstLine="709"/>
      </w:pPr>
      <w:r>
        <w:t>Lembrando que o fato de um dos integrantes trabalha</w:t>
      </w:r>
      <w:r w:rsidR="00B41AC4">
        <w:t>r</w:t>
      </w:r>
      <w:r>
        <w:t xml:space="preserve"> na oficina mecânica facilita o levantamento dos dados necessários para o desenvolvimento do projeto.</w:t>
      </w:r>
    </w:p>
    <w:p w14:paraId="510EE565" w14:textId="77777777" w:rsidR="00F135CA" w:rsidRDefault="00F135CA" w:rsidP="00F135CA">
      <w:pPr>
        <w:spacing w:after="6" w:line="360" w:lineRule="auto"/>
        <w:ind w:left="0" w:right="709" w:firstLine="709"/>
      </w:pPr>
    </w:p>
    <w:p w14:paraId="43832C42" w14:textId="77777777" w:rsidR="00BD59FF" w:rsidRPr="006E3061" w:rsidRDefault="00CC1074" w:rsidP="00C02943">
      <w:pPr>
        <w:pStyle w:val="Ttulo2"/>
        <w:ind w:left="0" w:firstLine="0"/>
      </w:pPr>
      <w:bookmarkStart w:id="13" w:name="_Toc476050592"/>
      <w:r>
        <w:lastRenderedPageBreak/>
        <w:t>1.5. Método de Trabalho</w:t>
      </w:r>
      <w:bookmarkEnd w:id="13"/>
      <w:r>
        <w:t xml:space="preserve"> </w:t>
      </w:r>
    </w:p>
    <w:p w14:paraId="1A45AE47" w14:textId="77777777" w:rsidR="00BD59FF" w:rsidRDefault="00CC1074" w:rsidP="00817C8D">
      <w:pPr>
        <w:spacing w:after="5" w:line="360" w:lineRule="auto"/>
        <w:ind w:left="0" w:right="612" w:firstLine="709"/>
      </w:pPr>
      <w:r>
        <w:t>O processo de desenvolvimento utilizado é o</w:t>
      </w:r>
      <w:r w:rsidR="009157D3">
        <w:t xml:space="preserve"> </w:t>
      </w:r>
      <w:commentRangeStart w:id="14"/>
      <w:commentRangeStart w:id="15"/>
      <w:r w:rsidR="00353617">
        <w:t>m</w:t>
      </w:r>
      <w:r w:rsidR="009157D3">
        <w:t>odelo em cascata</w:t>
      </w:r>
      <w:commentRangeEnd w:id="14"/>
      <w:r w:rsidR="00C74A4D">
        <w:rPr>
          <w:rStyle w:val="Refdecomentrio"/>
        </w:rPr>
        <w:commentReference w:id="14"/>
      </w:r>
      <w:commentRangeEnd w:id="15"/>
      <w:r w:rsidR="00297D1E">
        <w:rPr>
          <w:rStyle w:val="Refdecomentrio"/>
        </w:rPr>
        <w:commentReference w:id="15"/>
      </w:r>
      <w:r>
        <w:t xml:space="preserve">, que consiste nas seguintes fases: análise de requisitos, projeto, implementação, testes (validação), integração, e manutenção de software. O modelo em cascata move-se para a próxima fase somente quando a fase anterior está completa. Na fase de implementação todos os componentes são construídos por diferentes pessoas e integrados ao sistema. Após as fases de implementação e integração estarem completas, o produto de software é testado e qualquer problema introduzido nas fases anteriores é removido. Com isto, o produto de software é instalado, e mais tarde mantido pela introdução de novas funcionalidades e remoção de defeitos. Essa metodologia foi escolhida por ser a mais adequada levando em consideração o escopo do projeto, o prazo de entrega e o número de integrantes do grupo. </w:t>
      </w:r>
    </w:p>
    <w:p w14:paraId="7E3BAC83" w14:textId="77777777" w:rsidR="00BD59FF" w:rsidRDefault="00CC1074" w:rsidP="00817C8D">
      <w:pPr>
        <w:spacing w:after="5" w:line="360" w:lineRule="auto"/>
        <w:ind w:left="0" w:right="612" w:firstLine="709"/>
      </w:pPr>
      <w:r>
        <w:t>O sistema deverá ser desenvolvido na linguagem de programação Java, com a utilização da ferramenta NetBeans. A modelagem utilizada será a orientada a objetos, com base na UML (</w:t>
      </w:r>
      <w:r w:rsidRPr="00353617">
        <w:rPr>
          <w:i/>
        </w:rPr>
        <w:t>Unified Modeling Language</w:t>
      </w:r>
      <w:r>
        <w:t xml:space="preserve">), e o banco de dados será </w:t>
      </w:r>
      <w:r w:rsidR="005C4BF2">
        <w:t xml:space="preserve">o MySQL criado </w:t>
      </w:r>
      <w:r>
        <w:t>com auxílio d</w:t>
      </w:r>
      <w:r w:rsidR="005C4BF2">
        <w:t xml:space="preserve">e ferramenta </w:t>
      </w:r>
      <w:r>
        <w:t xml:space="preserve">SGBD (Sistema Gerenciador de Banco de Dados). </w:t>
      </w:r>
    </w:p>
    <w:p w14:paraId="52560BCF" w14:textId="77777777" w:rsidR="00BD59FF" w:rsidRDefault="00CC1074" w:rsidP="00AF16D7">
      <w:pPr>
        <w:pStyle w:val="Ttulo2"/>
      </w:pPr>
      <w:r>
        <w:t xml:space="preserve"> </w:t>
      </w:r>
    </w:p>
    <w:p w14:paraId="4A0FE588" w14:textId="77777777" w:rsidR="00BD59FF" w:rsidRDefault="00CC1074" w:rsidP="00AF16D7">
      <w:pPr>
        <w:pStyle w:val="Ttulo2"/>
      </w:pPr>
      <w:bookmarkStart w:id="16" w:name="_Toc476050593"/>
      <w:r>
        <w:t>1.6. Organização do Trabalho</w:t>
      </w:r>
      <w:bookmarkEnd w:id="16"/>
      <w:r>
        <w:t xml:space="preserve"> </w:t>
      </w:r>
    </w:p>
    <w:p w14:paraId="5EE56A5F" w14:textId="77777777" w:rsidR="00BD59FF" w:rsidRDefault="00CC1074" w:rsidP="00817C8D">
      <w:pPr>
        <w:spacing w:after="5" w:line="360" w:lineRule="auto"/>
        <w:ind w:left="0" w:right="612" w:firstLine="709"/>
      </w:pPr>
      <w:r>
        <w:t>A seção 2 contém a descrição do geral do sistema, com seu escopo e principais funções e já a seção 3 apresenta as listas de requisitos levantados junto ao cliente. A seção 4 apresenta a especificação dos requisitos por meio de diagrama de casos de uso do sistema, bem como sua descrição</w:t>
      </w:r>
      <w:r w:rsidR="009C0E4C">
        <w:t>, diagrama de classes, de sequência, atividades e o modelo relacional</w:t>
      </w:r>
      <w:r>
        <w:t xml:space="preserve">. A seção 5 mostra o protótipo das telas do sistema. </w:t>
      </w:r>
    </w:p>
    <w:p w14:paraId="222EA1CB" w14:textId="77777777" w:rsidR="00A53140" w:rsidRDefault="00CC1074">
      <w:pPr>
        <w:spacing w:after="220" w:line="259" w:lineRule="auto"/>
        <w:ind w:left="0" w:firstLine="0"/>
        <w:jc w:val="left"/>
      </w:pPr>
      <w:r>
        <w:t xml:space="preserve"> </w:t>
      </w:r>
    </w:p>
    <w:p w14:paraId="7201B612" w14:textId="77777777" w:rsidR="00D93AC3" w:rsidRDefault="00CC1074" w:rsidP="00AF16D7">
      <w:pPr>
        <w:pStyle w:val="Ttulo2"/>
      </w:pPr>
      <w:bookmarkStart w:id="17" w:name="_Toc476050594"/>
      <w:r>
        <w:t>1.7. Glossário</w:t>
      </w:r>
      <w:bookmarkEnd w:id="17"/>
      <w:r>
        <w:t xml:space="preserve"> </w:t>
      </w:r>
    </w:p>
    <w:p w14:paraId="46B2BBC3" w14:textId="77777777" w:rsidR="00C6243C" w:rsidRDefault="00C6243C" w:rsidP="00817C8D">
      <w:pPr>
        <w:spacing w:line="360" w:lineRule="auto"/>
        <w:ind w:left="-11" w:firstLine="709"/>
      </w:pPr>
      <w:r>
        <w:t>Orçamento: quando o cliente deixa o veículo para análise de problema e especificação dos valores a serem gastos</w:t>
      </w:r>
    </w:p>
    <w:p w14:paraId="51D9FEFB" w14:textId="77777777" w:rsidR="00E66A47" w:rsidRDefault="00C6243C" w:rsidP="00C02943">
      <w:pPr>
        <w:spacing w:line="360" w:lineRule="auto"/>
        <w:ind w:left="-11" w:firstLine="709"/>
      </w:pPr>
      <w:r>
        <w:t>Ordem de serviço: quando o cliente deixa o veículo para execução do serviço.</w:t>
      </w:r>
    </w:p>
    <w:p w14:paraId="3317C68A" w14:textId="77777777" w:rsidR="006D5B70" w:rsidRDefault="006D5B70" w:rsidP="00C02943">
      <w:pPr>
        <w:spacing w:line="360" w:lineRule="auto"/>
        <w:ind w:left="-11" w:firstLine="709"/>
      </w:pPr>
      <w:r>
        <w:t>Funcionário: São os usuários do sistema.</w:t>
      </w:r>
    </w:p>
    <w:p w14:paraId="3228706E" w14:textId="77777777" w:rsidR="006D5B70" w:rsidRDefault="00E23B5D" w:rsidP="00C02943">
      <w:pPr>
        <w:spacing w:line="360" w:lineRule="auto"/>
        <w:ind w:left="-11" w:firstLine="709"/>
        <w:rPr>
          <w:ins w:id="18" w:author="Viviane" w:date="2016-07-04T19:28:00Z"/>
        </w:rPr>
      </w:pPr>
      <w:r>
        <w:lastRenderedPageBreak/>
        <w:t xml:space="preserve">Mecânico: </w:t>
      </w:r>
      <w:r w:rsidR="006D5B70">
        <w:t>São</w:t>
      </w:r>
      <w:r w:rsidRPr="00E23B5D">
        <w:t xml:space="preserve"> </w:t>
      </w:r>
      <w:r>
        <w:t>os funcionários que realizam os serviços e recebem comissões. Eles não têm interação com o sistema.</w:t>
      </w:r>
      <w:r w:rsidR="006D5B70">
        <w:t xml:space="preserve">  </w:t>
      </w:r>
    </w:p>
    <w:p w14:paraId="546DECB3" w14:textId="77777777" w:rsidR="00A53140" w:rsidRDefault="00A53140">
      <w:pPr>
        <w:spacing w:after="160" w:line="259" w:lineRule="auto"/>
        <w:ind w:left="0" w:firstLine="0"/>
        <w:jc w:val="left"/>
        <w:rPr>
          <w:ins w:id="19" w:author="Viviane" w:date="2016-07-04T19:28:00Z"/>
        </w:rPr>
      </w:pPr>
      <w:ins w:id="20" w:author="Viviane" w:date="2016-07-04T19:28:00Z">
        <w:r>
          <w:br w:type="page"/>
        </w:r>
      </w:ins>
    </w:p>
    <w:p w14:paraId="181E6679" w14:textId="77777777" w:rsidR="00A53140" w:rsidRPr="00C02943" w:rsidRDefault="00A53140" w:rsidP="00C02943">
      <w:pPr>
        <w:spacing w:line="360" w:lineRule="auto"/>
        <w:ind w:left="-11" w:firstLine="709"/>
      </w:pPr>
    </w:p>
    <w:p w14:paraId="614DE275" w14:textId="77777777" w:rsidR="00D93AC3" w:rsidRDefault="00CC1074" w:rsidP="00AF16D7">
      <w:pPr>
        <w:pStyle w:val="Ttulo1"/>
      </w:pPr>
      <w:bookmarkStart w:id="21" w:name="_Toc476050595"/>
      <w:r>
        <w:t>2. Descrição geral do sistema</w:t>
      </w:r>
      <w:bookmarkEnd w:id="21"/>
      <w:r>
        <w:t xml:space="preserve"> </w:t>
      </w:r>
    </w:p>
    <w:p w14:paraId="03F58CAE" w14:textId="77777777" w:rsidR="00235401" w:rsidRDefault="00235401" w:rsidP="00E101FB">
      <w:pPr>
        <w:spacing w:after="186" w:line="360" w:lineRule="auto"/>
        <w:ind w:left="0" w:firstLine="708"/>
        <w:jc w:val="left"/>
      </w:pPr>
      <w:r>
        <w:t xml:space="preserve">Os próximos tópicos descrevem </w:t>
      </w:r>
      <w:r w:rsidR="00BC1E20">
        <w:t>características d</w:t>
      </w:r>
      <w:r>
        <w:t xml:space="preserve">o sistema </w:t>
      </w:r>
      <w:r w:rsidR="00BC1E20">
        <w:t>a ser desenvolvido</w:t>
      </w:r>
      <w:r>
        <w:t>.</w:t>
      </w:r>
    </w:p>
    <w:p w14:paraId="7E22B172" w14:textId="77777777" w:rsidR="007F5886" w:rsidRDefault="007F5886" w:rsidP="00E101FB">
      <w:pPr>
        <w:spacing w:after="186" w:line="360" w:lineRule="auto"/>
        <w:ind w:left="0" w:firstLine="708"/>
        <w:jc w:val="left"/>
      </w:pPr>
    </w:p>
    <w:p w14:paraId="13FE5223" w14:textId="77777777" w:rsidR="00BD59FF" w:rsidRDefault="00CC1074" w:rsidP="00AF16D7">
      <w:pPr>
        <w:pStyle w:val="Ttulo2"/>
      </w:pPr>
      <w:bookmarkStart w:id="22" w:name="_Toc476050596"/>
      <w:r>
        <w:t>2.1 Descrição do problema</w:t>
      </w:r>
      <w:bookmarkEnd w:id="22"/>
      <w:r>
        <w:t xml:space="preserve"> </w:t>
      </w:r>
    </w:p>
    <w:p w14:paraId="1EA1B599" w14:textId="77777777" w:rsidR="00530791" w:rsidRDefault="00530791" w:rsidP="006B4C8D">
      <w:pPr>
        <w:spacing w:line="360" w:lineRule="auto"/>
        <w:ind w:left="0" w:right="612" w:firstLine="709"/>
      </w:pPr>
      <w:r>
        <w:t>As atividades realizadas na oficina atualment</w:t>
      </w:r>
      <w:r w:rsidR="00676440">
        <w:t>e são feitas de forma manual, assim quando se inicia um serviço, o funcionário do escritório efetua o preenchimento da ordem de serviço com os dados do cliente juntamente com os</w:t>
      </w:r>
      <w:r w:rsidR="00B23B88">
        <w:t xml:space="preserve"> dados do veículo. Já a comissão é preenchida diariamente em um livro e ao termino do mês são transferidas para planilhas contendo o serviço de cada mecânico e calculando assim o valor da mesma. </w:t>
      </w:r>
    </w:p>
    <w:p w14:paraId="3CC080DB" w14:textId="77777777" w:rsidR="00530791" w:rsidRDefault="002D0349" w:rsidP="006B4C8D">
      <w:pPr>
        <w:spacing w:line="360" w:lineRule="auto"/>
        <w:ind w:left="0" w:right="612" w:firstLine="709"/>
      </w:pPr>
      <w:r>
        <w:t xml:space="preserve">O sistema deverá </w:t>
      </w:r>
      <w:r w:rsidR="0081079B">
        <w:t>fornecer uma</w:t>
      </w:r>
      <w:r w:rsidR="00F40F62">
        <w:t xml:space="preserve"> maneira pratica e ágil para o preenchimento da ordem de serviço</w:t>
      </w:r>
      <w:r w:rsidR="0081079B">
        <w:t xml:space="preserve"> </w:t>
      </w:r>
      <w:r w:rsidR="00BB5B82">
        <w:t xml:space="preserve">permitindo controle de </w:t>
      </w:r>
      <w:r w:rsidR="0081079B">
        <w:t>serviços a serem realizados, dos clientes e mecânicos.</w:t>
      </w:r>
      <w:r w:rsidR="004D7415">
        <w:t xml:space="preserve"> A comissão </w:t>
      </w:r>
      <w:r w:rsidR="00BB5B82">
        <w:t xml:space="preserve">deverá </w:t>
      </w:r>
      <w:r w:rsidR="00425BB8">
        <w:t>ser ge</w:t>
      </w:r>
      <w:r w:rsidR="00CD28C4">
        <w:t>rada automaticamente</w:t>
      </w:r>
      <w:r w:rsidR="000006D1">
        <w:t xml:space="preserve"> relacionando o </w:t>
      </w:r>
      <w:r w:rsidR="00425BB8">
        <w:t>mecânico</w:t>
      </w:r>
      <w:r w:rsidR="000006D1">
        <w:t xml:space="preserve"> e o serviço que estão </w:t>
      </w:r>
      <w:r w:rsidR="00425BB8">
        <w:t>na ordem de se</w:t>
      </w:r>
      <w:r w:rsidR="000006D1">
        <w:t>rviço.</w:t>
      </w:r>
    </w:p>
    <w:p w14:paraId="401C15F8" w14:textId="77777777" w:rsidR="00BD59FF" w:rsidRDefault="00CC1074" w:rsidP="00AF16D7">
      <w:pPr>
        <w:pStyle w:val="Ttulo2"/>
      </w:pPr>
      <w:r>
        <w:t xml:space="preserve"> </w:t>
      </w:r>
    </w:p>
    <w:p w14:paraId="10839EB8" w14:textId="77777777" w:rsidR="00BD59FF" w:rsidRDefault="00CC1074" w:rsidP="00AF16D7">
      <w:pPr>
        <w:pStyle w:val="Ttulo2"/>
      </w:pPr>
      <w:bookmarkStart w:id="23" w:name="_Toc476050597"/>
      <w:r>
        <w:t>2.2 Objetivo do sistema</w:t>
      </w:r>
      <w:bookmarkEnd w:id="23"/>
      <w:r>
        <w:t xml:space="preserve"> </w:t>
      </w:r>
    </w:p>
    <w:p w14:paraId="0645D65E" w14:textId="77777777" w:rsidR="00F77850" w:rsidRDefault="00EE1081" w:rsidP="003957AC">
      <w:pPr>
        <w:spacing w:after="7" w:line="360" w:lineRule="auto"/>
        <w:ind w:left="0" w:right="612" w:firstLine="709"/>
      </w:pPr>
      <w:r>
        <w:t xml:space="preserve"> </w:t>
      </w:r>
      <w:r w:rsidR="00417096">
        <w:t xml:space="preserve">Criar </w:t>
      </w:r>
      <w:r w:rsidR="00DA45BE">
        <w:t xml:space="preserve">um sistema que gerencie </w:t>
      </w:r>
      <w:r>
        <w:t>as</w:t>
      </w:r>
      <w:r w:rsidR="00417096" w:rsidRPr="00417096">
        <w:t xml:space="preserve"> </w:t>
      </w:r>
      <w:r w:rsidR="00417096">
        <w:t>ordens de serviço</w:t>
      </w:r>
      <w:r>
        <w:t xml:space="preserve"> e </w:t>
      </w:r>
      <w:r w:rsidR="00417096">
        <w:t>control</w:t>
      </w:r>
      <w:r w:rsidR="00DA45BE">
        <w:t>e</w:t>
      </w:r>
      <w:r w:rsidR="00417096">
        <w:t xml:space="preserve"> </w:t>
      </w:r>
      <w:r w:rsidR="00427820">
        <w:t>as</w:t>
      </w:r>
      <w:r w:rsidR="00417096" w:rsidRPr="00417096">
        <w:t xml:space="preserve"> </w:t>
      </w:r>
      <w:r w:rsidR="00417096">
        <w:t>comissões dos funcionários</w:t>
      </w:r>
      <w:r w:rsidR="00427820">
        <w:t xml:space="preserve"> de uma oficina mecânic</w:t>
      </w:r>
      <w:r w:rsidR="00417096">
        <w:t>a</w:t>
      </w:r>
      <w:r w:rsidR="00427820">
        <w:t>.</w:t>
      </w:r>
      <w:r w:rsidR="002A74FD">
        <w:t xml:space="preserve"> O software tem como objetivo </w:t>
      </w:r>
      <w:r w:rsidR="003957AC">
        <w:t>permitir os usuários gerar ordens de serviço,</w:t>
      </w:r>
      <w:r w:rsidR="001E095B">
        <w:t xml:space="preserve"> relatórios,</w:t>
      </w:r>
      <w:r w:rsidR="003957AC">
        <w:t xml:space="preserve"> cadastrar clientes, produtos, serviços e mecânicos, para então em uma data escolhida pelo gerente, gerar as comissões para cada mecânico.</w:t>
      </w:r>
    </w:p>
    <w:p w14:paraId="246CA13B" w14:textId="3E560D37" w:rsidR="00BD59FF" w:rsidRDefault="003957AC" w:rsidP="003957AC">
      <w:pPr>
        <w:spacing w:after="7" w:line="360" w:lineRule="auto"/>
        <w:ind w:left="0" w:right="612" w:firstLine="709"/>
      </w:pPr>
      <w:r>
        <w:t xml:space="preserve"> </w:t>
      </w:r>
    </w:p>
    <w:p w14:paraId="76722A99" w14:textId="77777777" w:rsidR="00D93AC3" w:rsidRPr="00C6243C" w:rsidRDefault="00CC1074" w:rsidP="003957AC">
      <w:pPr>
        <w:pStyle w:val="Ttulo2"/>
        <w:ind w:left="0" w:firstLine="0"/>
      </w:pPr>
      <w:bookmarkStart w:id="24" w:name="_Toc476050598"/>
      <w:r w:rsidRPr="00C6243C">
        <w:lastRenderedPageBreak/>
        <w:t>2.3 Principais envolvidos e suas características</w:t>
      </w:r>
      <w:bookmarkEnd w:id="24"/>
      <w:r w:rsidRPr="00C6243C">
        <w:t xml:space="preserve"> </w:t>
      </w:r>
    </w:p>
    <w:p w14:paraId="14D92B71" w14:textId="77777777" w:rsidR="00D93AC3" w:rsidRPr="00C6243C" w:rsidRDefault="00D93AC3" w:rsidP="00C6243C">
      <w:pPr>
        <w:pStyle w:val="Ttulo4"/>
        <w:spacing w:after="21" w:line="360" w:lineRule="auto"/>
        <w:ind w:left="0" w:firstLine="709"/>
        <w:rPr>
          <w:b w:val="0"/>
          <w:szCs w:val="24"/>
        </w:rPr>
      </w:pPr>
      <w:r w:rsidRPr="00C6243C">
        <w:rPr>
          <w:b w:val="0"/>
          <w:szCs w:val="24"/>
        </w:rPr>
        <w:t>Nesse tópico será descrito os principais envolvidos e usuários do sistema a ser desenvolvido.</w:t>
      </w:r>
    </w:p>
    <w:p w14:paraId="6A644B44" w14:textId="77777777" w:rsidR="00390CC8" w:rsidRDefault="00390CC8" w:rsidP="00390CC8">
      <w:pPr>
        <w:pStyle w:val="Ttulo5"/>
        <w:spacing w:after="221"/>
        <w:ind w:left="0" w:firstLine="0"/>
      </w:pPr>
    </w:p>
    <w:p w14:paraId="24A858E8" w14:textId="77777777" w:rsidR="00BD59FF" w:rsidRDefault="00CC1074" w:rsidP="00AF16D7">
      <w:pPr>
        <w:pStyle w:val="Ttulo3"/>
      </w:pPr>
      <w:bookmarkStart w:id="25" w:name="_Toc476050599"/>
      <w:r>
        <w:t>2.3.1 Usuários do sistema</w:t>
      </w:r>
      <w:bookmarkEnd w:id="25"/>
      <w:r>
        <w:t xml:space="preserve"> </w:t>
      </w:r>
    </w:p>
    <w:p w14:paraId="696770A7" w14:textId="77777777" w:rsidR="00BD59FF" w:rsidRDefault="00425BB8" w:rsidP="0074788A">
      <w:pPr>
        <w:spacing w:line="360" w:lineRule="auto"/>
        <w:ind w:left="0" w:right="612" w:firstLine="709"/>
      </w:pPr>
      <w:r>
        <w:t xml:space="preserve">Funcionários: Serão os usuários responsáveis por abrirem ordem de </w:t>
      </w:r>
      <w:r w:rsidR="00670265">
        <w:t>serviço, inserir e editar</w:t>
      </w:r>
      <w:r w:rsidR="00390CC8">
        <w:t xml:space="preserve"> cadastros, itens, serviços e qualquer outra função que o gerente permitir, através do sistema. </w:t>
      </w:r>
    </w:p>
    <w:p w14:paraId="4059B599" w14:textId="77777777" w:rsidR="00BD59FF" w:rsidRDefault="00C6243C" w:rsidP="0074788A">
      <w:pPr>
        <w:spacing w:line="360" w:lineRule="auto"/>
        <w:ind w:left="0" w:right="612" w:firstLine="709"/>
      </w:pPr>
      <w:r>
        <w:t>Gerente</w:t>
      </w:r>
      <w:r w:rsidR="00425BB8">
        <w:t xml:space="preserve">: Terão todas as funcionalidades do funcionário, mais a possibilidade de alterar e inserir preços nos itens </w:t>
      </w:r>
      <w:r w:rsidR="003F6B25">
        <w:t xml:space="preserve">e serviços </w:t>
      </w:r>
      <w:r w:rsidR="00425BB8">
        <w:t>cadastrados</w:t>
      </w:r>
      <w:r w:rsidR="00E82A65">
        <w:t>,</w:t>
      </w:r>
      <w:r w:rsidR="00B1366D">
        <w:t xml:space="preserve"> </w:t>
      </w:r>
      <w:r w:rsidR="00EF7302">
        <w:t xml:space="preserve">cadastrar usuários, </w:t>
      </w:r>
      <w:r w:rsidR="00B1366D">
        <w:t>alterar comissão, fe</w:t>
      </w:r>
      <w:r w:rsidR="00390CC8">
        <w:t xml:space="preserve">char, alterar ordem de serviço e alterar a permissão de um usuário em alguma função do sistema. </w:t>
      </w:r>
      <w:r w:rsidR="003F6B25">
        <w:t xml:space="preserve"> </w:t>
      </w:r>
    </w:p>
    <w:p w14:paraId="4C987CE2" w14:textId="77777777" w:rsidR="00594E7A" w:rsidRDefault="00CC1074" w:rsidP="000006D1">
      <w:pPr>
        <w:spacing w:after="220" w:line="360" w:lineRule="auto"/>
        <w:ind w:left="0" w:firstLine="0"/>
        <w:jc w:val="left"/>
      </w:pPr>
      <w:r>
        <w:t xml:space="preserve"> </w:t>
      </w:r>
    </w:p>
    <w:p w14:paraId="10FBBCD3" w14:textId="77777777" w:rsidR="00BD59FF" w:rsidRDefault="00CC1074" w:rsidP="000006D1">
      <w:pPr>
        <w:pStyle w:val="Ttulo3"/>
        <w:spacing w:line="360" w:lineRule="auto"/>
      </w:pPr>
      <w:bookmarkStart w:id="26" w:name="_Toc476050600"/>
      <w:r>
        <w:t>2.3.2 Desenvolvedores do sistema</w:t>
      </w:r>
      <w:bookmarkEnd w:id="26"/>
      <w:r>
        <w:t xml:space="preserve"> </w:t>
      </w:r>
    </w:p>
    <w:p w14:paraId="2487B283" w14:textId="77777777" w:rsidR="00BD59FF" w:rsidRDefault="00CC1074" w:rsidP="000006D1">
      <w:pPr>
        <w:spacing w:line="360" w:lineRule="auto"/>
        <w:ind w:left="0" w:right="612" w:firstLine="709"/>
      </w:pPr>
      <w:r>
        <w:t>Os desenvolvedores do sistema serão os próprios integrantes do grupo, todos pertencentes ao curso de Análise e Desenvolvimento de Sistemas</w:t>
      </w:r>
      <w:r w:rsidR="00027E95">
        <w:t xml:space="preserve"> da Fatec Ourinhos, período noturno</w:t>
      </w:r>
      <w:r>
        <w:t>, com o auxílio dos professores relacionados às disciplinas de programação, engenharia de software</w:t>
      </w:r>
      <w:r w:rsidR="00C06EA0">
        <w:t>, IHC</w:t>
      </w:r>
      <w:r>
        <w:t xml:space="preserve"> e banco de dados. O próprio cliente também auxiliará na construção do sistema, pois dará opiniões acerca da usabilidade e eficiência do mesmo. </w:t>
      </w:r>
    </w:p>
    <w:p w14:paraId="04D8067D" w14:textId="77777777" w:rsidR="00C6243C" w:rsidRDefault="00C6243C">
      <w:pPr>
        <w:spacing w:after="160" w:line="259" w:lineRule="auto"/>
        <w:ind w:left="0" w:firstLine="0"/>
        <w:jc w:val="left"/>
      </w:pPr>
      <w:r>
        <w:br w:type="page"/>
      </w:r>
    </w:p>
    <w:p w14:paraId="6E7D940B" w14:textId="77777777" w:rsidR="00C6243C" w:rsidRDefault="00C6243C" w:rsidP="00AF16D7">
      <w:pPr>
        <w:pStyle w:val="Ttulo1"/>
      </w:pPr>
      <w:bookmarkStart w:id="27" w:name="_Toc476050601"/>
      <w:r>
        <w:lastRenderedPageBreak/>
        <w:t>3. Requisitos</w:t>
      </w:r>
      <w:bookmarkEnd w:id="27"/>
      <w:r>
        <w:t xml:space="preserve"> </w:t>
      </w:r>
    </w:p>
    <w:p w14:paraId="62A55165" w14:textId="77777777" w:rsidR="00C6243C" w:rsidRDefault="00C6243C" w:rsidP="00C6243C">
      <w:pPr>
        <w:spacing w:after="0" w:line="259" w:lineRule="auto"/>
        <w:ind w:left="283" w:firstLine="0"/>
        <w:jc w:val="left"/>
      </w:pPr>
      <w:r>
        <w:rPr>
          <w:b/>
          <w:sz w:val="28"/>
        </w:rPr>
        <w:t xml:space="preserve"> </w:t>
      </w:r>
    </w:p>
    <w:p w14:paraId="7B308301" w14:textId="77777777" w:rsidR="00C6243C" w:rsidRDefault="00C6243C" w:rsidP="002A01CC">
      <w:pPr>
        <w:spacing w:after="0" w:line="360" w:lineRule="auto"/>
        <w:ind w:left="284" w:right="612" w:firstLine="709"/>
      </w:pPr>
      <w:r>
        <w:t>Tomando por base o contexto do sistema, foram identificados os seguintes requisitos:</w:t>
      </w:r>
      <w:r>
        <w:rPr>
          <w:b/>
          <w:sz w:val="28"/>
        </w:rPr>
        <w:t xml:space="preserve"> </w:t>
      </w:r>
    </w:p>
    <w:p w14:paraId="0F1EAC1C" w14:textId="77777777" w:rsidR="00C6243C" w:rsidRDefault="00C6243C" w:rsidP="00AF16D7">
      <w:pPr>
        <w:pStyle w:val="Ttulo2"/>
      </w:pPr>
      <w:r>
        <w:t xml:space="preserve"> </w:t>
      </w:r>
    </w:p>
    <w:p w14:paraId="26BD73A2" w14:textId="77777777" w:rsidR="001B601A" w:rsidRDefault="00C6243C" w:rsidP="00AF16D7">
      <w:pPr>
        <w:pStyle w:val="Ttulo2"/>
      </w:pPr>
      <w:bookmarkStart w:id="28" w:name="_Toc476050602"/>
      <w:r>
        <w:t>3.1 Requisitos Funcionais</w:t>
      </w:r>
      <w:bookmarkEnd w:id="28"/>
      <w:r>
        <w:t xml:space="preserve"> </w:t>
      </w:r>
    </w:p>
    <w:p w14:paraId="4D09CFF0" w14:textId="77777777" w:rsidR="00FC735B" w:rsidRPr="00FC735B" w:rsidRDefault="00FC735B" w:rsidP="002A01CC">
      <w:pPr>
        <w:spacing w:line="360" w:lineRule="auto"/>
        <w:ind w:firstLine="709"/>
      </w:pPr>
      <w:r>
        <w:t>Abaixo estão os requisitos funcionais do sistema, ou seja, as funções que o sistema deve exercer.</w:t>
      </w:r>
    </w:p>
    <w:p w14:paraId="0C7B0BF9" w14:textId="77777777" w:rsidR="00C6243C" w:rsidRDefault="00C6243C" w:rsidP="002A01CC">
      <w:pPr>
        <w:spacing w:line="360" w:lineRule="auto"/>
        <w:ind w:left="422" w:right="612" w:firstLine="709"/>
      </w:pPr>
      <w:r>
        <w:t xml:space="preserve">Observações: </w:t>
      </w:r>
    </w:p>
    <w:p w14:paraId="67870481" w14:textId="77777777" w:rsidR="00C6243C" w:rsidRDefault="00C6243C" w:rsidP="002A01CC">
      <w:pPr>
        <w:numPr>
          <w:ilvl w:val="0"/>
          <w:numId w:val="1"/>
        </w:numPr>
        <w:spacing w:after="20" w:line="360" w:lineRule="auto"/>
        <w:ind w:right="612" w:hanging="360"/>
      </w:pPr>
      <w:r>
        <w:t>Dados marcados com * (asterisco) serão considerados cam</w:t>
      </w:r>
      <w:r w:rsidR="00C95AAF">
        <w:t>pos de preenchimento obrigatório.</w:t>
      </w:r>
      <w:r>
        <w:t xml:space="preserve"> </w:t>
      </w:r>
    </w:p>
    <w:p w14:paraId="41C4B9C8" w14:textId="77777777" w:rsidR="00C6243C" w:rsidRDefault="00C6243C" w:rsidP="002A01CC">
      <w:pPr>
        <w:spacing w:after="20" w:line="360" w:lineRule="auto"/>
        <w:ind w:left="1126" w:right="613" w:firstLine="0"/>
      </w:pPr>
    </w:p>
    <w:p w14:paraId="3317FD3B" w14:textId="77777777" w:rsidR="00C6243C" w:rsidRDefault="00C6243C" w:rsidP="007E157D">
      <w:pPr>
        <w:pStyle w:val="Ttulo3"/>
        <w:spacing w:line="360" w:lineRule="auto"/>
      </w:pPr>
      <w:bookmarkStart w:id="29" w:name="_Toc476050603"/>
      <w:r>
        <w:t>RF01 – Cadastrar Usuário</w:t>
      </w:r>
      <w:bookmarkEnd w:id="29"/>
    </w:p>
    <w:p w14:paraId="3A5A9687" w14:textId="77777777" w:rsidR="00C6243C" w:rsidRPr="00A20AF8" w:rsidRDefault="00C6243C" w:rsidP="007E157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sistema deve permitir</w:t>
      </w:r>
      <w:r w:rsidR="00670265" w:rsidRPr="00A20AF8">
        <w:rPr>
          <w:rFonts w:ascii="Arial" w:hAnsi="Arial" w:cs="Arial"/>
          <w:sz w:val="24"/>
          <w:szCs w:val="24"/>
        </w:rPr>
        <w:t xml:space="preserve"> somente o gerente realizar</w:t>
      </w:r>
      <w:r w:rsidRPr="00A20AF8">
        <w:rPr>
          <w:rFonts w:ascii="Arial" w:hAnsi="Arial" w:cs="Arial"/>
          <w:sz w:val="24"/>
          <w:szCs w:val="24"/>
        </w:rPr>
        <w:t xml:space="preserve"> a inclusão</w:t>
      </w:r>
      <w:r w:rsidR="00670265" w:rsidRPr="00A20AF8">
        <w:rPr>
          <w:rFonts w:ascii="Arial" w:hAnsi="Arial" w:cs="Arial"/>
          <w:sz w:val="24"/>
          <w:szCs w:val="24"/>
        </w:rPr>
        <w:t>, alteração e consulta</w:t>
      </w:r>
      <w:r w:rsidR="00DA1409">
        <w:rPr>
          <w:rFonts w:ascii="Arial" w:hAnsi="Arial" w:cs="Arial"/>
          <w:sz w:val="24"/>
          <w:szCs w:val="24"/>
        </w:rPr>
        <w:t xml:space="preserve"> dos usuários do sistema</w:t>
      </w:r>
      <w:r w:rsidRPr="00A20AF8">
        <w:rPr>
          <w:rFonts w:ascii="Arial" w:hAnsi="Arial" w:cs="Arial"/>
          <w:sz w:val="24"/>
          <w:szCs w:val="24"/>
        </w:rPr>
        <w:t xml:space="preserve">. </w:t>
      </w:r>
    </w:p>
    <w:p w14:paraId="404D8791" w14:textId="77777777" w:rsidR="009871DA" w:rsidRPr="00A20AF8" w:rsidRDefault="00C6243C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 xml:space="preserve">Para melhor organização das funções do sistema, os </w:t>
      </w:r>
      <w:r w:rsidR="003325E8" w:rsidRPr="00A20AF8">
        <w:rPr>
          <w:rFonts w:ascii="Arial" w:hAnsi="Arial" w:cs="Arial"/>
          <w:sz w:val="24"/>
          <w:szCs w:val="24"/>
        </w:rPr>
        <w:t>usuário</w:t>
      </w:r>
      <w:r w:rsidR="009157D3" w:rsidRPr="00A20AF8">
        <w:rPr>
          <w:rFonts w:ascii="Arial" w:hAnsi="Arial" w:cs="Arial"/>
          <w:sz w:val="24"/>
          <w:szCs w:val="24"/>
        </w:rPr>
        <w:t>s</w:t>
      </w:r>
      <w:r w:rsidR="003325E8" w:rsidRPr="00A20AF8">
        <w:rPr>
          <w:rFonts w:ascii="Arial" w:hAnsi="Arial" w:cs="Arial"/>
          <w:sz w:val="24"/>
          <w:szCs w:val="24"/>
        </w:rPr>
        <w:t xml:space="preserve"> </w:t>
      </w:r>
      <w:r w:rsidRPr="00A20AF8">
        <w:rPr>
          <w:rFonts w:ascii="Arial" w:hAnsi="Arial" w:cs="Arial"/>
          <w:sz w:val="24"/>
          <w:szCs w:val="24"/>
        </w:rPr>
        <w:t>serão divididos em dois tipos: funcionário e gerente. Um gerente tem acesso a mais funcionalidades dentro do sistema, embora também possa exercer as mesmas funções de um funcionário.</w:t>
      </w:r>
    </w:p>
    <w:p w14:paraId="7956AD4C" w14:textId="77777777" w:rsidR="009871DA" w:rsidRPr="00A20AF8" w:rsidRDefault="009871DA" w:rsidP="00F92CDD">
      <w:pPr>
        <w:pStyle w:val="PargrafodaLista"/>
        <w:numPr>
          <w:ilvl w:val="2"/>
          <w:numId w:val="3"/>
        </w:numPr>
        <w:spacing w:after="5" w:line="360" w:lineRule="auto"/>
        <w:ind w:right="613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gerente tem acesso a todas as funcionalidades e operações no sistema.</w:t>
      </w:r>
    </w:p>
    <w:p w14:paraId="0D4344D5" w14:textId="77777777" w:rsidR="009871DA" w:rsidRPr="00A20AF8" w:rsidRDefault="009871DA" w:rsidP="00F92CDD">
      <w:pPr>
        <w:pStyle w:val="PargrafodaLista"/>
        <w:numPr>
          <w:ilvl w:val="2"/>
          <w:numId w:val="3"/>
        </w:numPr>
        <w:spacing w:line="360" w:lineRule="auto"/>
        <w:ind w:right="613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Os funcionários, possuem restrições, não</w:t>
      </w:r>
      <w:r w:rsidR="0011562F">
        <w:rPr>
          <w:rFonts w:ascii="Arial" w:hAnsi="Arial" w:cs="Arial"/>
          <w:sz w:val="24"/>
          <w:szCs w:val="24"/>
        </w:rPr>
        <w:t xml:space="preserve"> podendo visualizar ou acessar</w:t>
      </w:r>
      <w:r w:rsidRPr="00A20AF8">
        <w:rPr>
          <w:rFonts w:ascii="Arial" w:hAnsi="Arial" w:cs="Arial"/>
          <w:sz w:val="24"/>
          <w:szCs w:val="24"/>
        </w:rPr>
        <w:t xml:space="preserve"> certas funcionalidades. </w:t>
      </w:r>
    </w:p>
    <w:p w14:paraId="68B45B8B" w14:textId="77777777" w:rsidR="00F14FDE" w:rsidRPr="00A20AF8" w:rsidRDefault="00C6243C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 xml:space="preserve">O cadastro de funcionários requer as seguintes informações: </w:t>
      </w:r>
      <w:r w:rsidR="00F31616" w:rsidRPr="00A20AF8">
        <w:rPr>
          <w:rFonts w:ascii="Arial" w:hAnsi="Arial" w:cs="Arial"/>
          <w:sz w:val="24"/>
          <w:szCs w:val="24"/>
        </w:rPr>
        <w:t xml:space="preserve">número(automático), </w:t>
      </w:r>
      <w:r w:rsidRPr="00A20AF8">
        <w:rPr>
          <w:rFonts w:ascii="Arial" w:hAnsi="Arial" w:cs="Arial"/>
          <w:sz w:val="24"/>
          <w:szCs w:val="24"/>
        </w:rPr>
        <w:t>nome*, endereço, bairro,</w:t>
      </w:r>
      <w:r w:rsidR="005F739C">
        <w:rPr>
          <w:rFonts w:ascii="Arial" w:hAnsi="Arial" w:cs="Arial"/>
          <w:sz w:val="24"/>
          <w:szCs w:val="24"/>
        </w:rPr>
        <w:t xml:space="preserve"> cidade,</w:t>
      </w:r>
      <w:r w:rsidRPr="00A20AF8">
        <w:rPr>
          <w:rFonts w:ascii="Arial" w:hAnsi="Arial" w:cs="Arial"/>
          <w:sz w:val="24"/>
          <w:szCs w:val="24"/>
        </w:rPr>
        <w:t xml:space="preserve"> telefone, celular, sexo, CPF</w:t>
      </w:r>
      <w:r w:rsidR="001B601A" w:rsidRPr="00A20AF8">
        <w:rPr>
          <w:rFonts w:ascii="Arial" w:hAnsi="Arial" w:cs="Arial"/>
          <w:sz w:val="24"/>
          <w:szCs w:val="24"/>
        </w:rPr>
        <w:t>*</w:t>
      </w:r>
      <w:r w:rsidR="00997BA8" w:rsidRPr="00A20AF8">
        <w:rPr>
          <w:rFonts w:ascii="Arial" w:hAnsi="Arial" w:cs="Arial"/>
          <w:sz w:val="24"/>
          <w:szCs w:val="24"/>
        </w:rPr>
        <w:t>, RG</w:t>
      </w:r>
      <w:r w:rsidR="00BD08E8" w:rsidRPr="00A20AF8">
        <w:rPr>
          <w:rFonts w:ascii="Arial" w:hAnsi="Arial" w:cs="Arial"/>
          <w:sz w:val="24"/>
          <w:szCs w:val="24"/>
        </w:rPr>
        <w:t>*</w:t>
      </w:r>
      <w:r w:rsidR="00997BA8" w:rsidRPr="00A20AF8">
        <w:rPr>
          <w:rFonts w:ascii="Arial" w:hAnsi="Arial" w:cs="Arial"/>
          <w:sz w:val="24"/>
          <w:szCs w:val="24"/>
        </w:rPr>
        <w:t>, UF-RG, CT</w:t>
      </w:r>
      <w:r w:rsidRPr="00A20AF8">
        <w:rPr>
          <w:rFonts w:ascii="Arial" w:hAnsi="Arial" w:cs="Arial"/>
          <w:sz w:val="24"/>
          <w:szCs w:val="24"/>
        </w:rPr>
        <w:t>PS</w:t>
      </w:r>
      <w:r w:rsidR="00BD08E8" w:rsidRPr="00A20AF8">
        <w:rPr>
          <w:rFonts w:ascii="Arial" w:hAnsi="Arial" w:cs="Arial"/>
          <w:sz w:val="24"/>
          <w:szCs w:val="24"/>
        </w:rPr>
        <w:t>*</w:t>
      </w:r>
      <w:r w:rsidRPr="00A20AF8">
        <w:rPr>
          <w:rFonts w:ascii="Arial" w:hAnsi="Arial" w:cs="Arial"/>
          <w:sz w:val="24"/>
          <w:szCs w:val="24"/>
        </w:rPr>
        <w:t>, e-mail,</w:t>
      </w:r>
      <w:r w:rsidR="00B50FD8" w:rsidRPr="00A20AF8">
        <w:rPr>
          <w:rFonts w:ascii="Arial" w:hAnsi="Arial" w:cs="Arial"/>
          <w:sz w:val="24"/>
          <w:szCs w:val="24"/>
        </w:rPr>
        <w:t xml:space="preserve"> data de nascimento,</w:t>
      </w:r>
      <w:r w:rsidRPr="00A20AF8">
        <w:rPr>
          <w:rFonts w:ascii="Arial" w:hAnsi="Arial" w:cs="Arial"/>
          <w:sz w:val="24"/>
          <w:szCs w:val="24"/>
        </w:rPr>
        <w:t xml:space="preserve"> tipo*(gerente ou funcionário). Também deve ser fornecido o login* e senha* que será utilizado pelo funcionário e/ou gerente.</w:t>
      </w:r>
    </w:p>
    <w:p w14:paraId="6A28DE3A" w14:textId="77777777" w:rsidR="00C6243C" w:rsidRPr="00A20AF8" w:rsidRDefault="00B54E03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Para a consulta</w:t>
      </w:r>
      <w:r w:rsidR="00F14FDE" w:rsidRPr="00A20AF8">
        <w:rPr>
          <w:rFonts w:ascii="Arial" w:hAnsi="Arial" w:cs="Arial"/>
          <w:sz w:val="24"/>
          <w:szCs w:val="24"/>
        </w:rPr>
        <w:t xml:space="preserve"> </w:t>
      </w:r>
      <w:r w:rsidR="002652ED" w:rsidRPr="00A20AF8">
        <w:rPr>
          <w:rFonts w:ascii="Arial" w:hAnsi="Arial" w:cs="Arial"/>
          <w:sz w:val="24"/>
          <w:szCs w:val="24"/>
        </w:rPr>
        <w:t>deve ser inserido o nome do usuário</w:t>
      </w:r>
      <w:r w:rsidR="00BD08E8" w:rsidRPr="00A20AF8">
        <w:rPr>
          <w:rFonts w:ascii="Arial" w:hAnsi="Arial" w:cs="Arial"/>
          <w:sz w:val="24"/>
          <w:szCs w:val="24"/>
        </w:rPr>
        <w:t>, o número</w:t>
      </w:r>
      <w:r w:rsidR="00F14FDE" w:rsidRPr="00A20AF8">
        <w:rPr>
          <w:rFonts w:ascii="Arial" w:hAnsi="Arial" w:cs="Arial"/>
          <w:sz w:val="24"/>
          <w:szCs w:val="24"/>
        </w:rPr>
        <w:t xml:space="preserve"> ou o CPF do mesmo.</w:t>
      </w:r>
    </w:p>
    <w:p w14:paraId="3CE24524" w14:textId="77777777" w:rsidR="0056132A" w:rsidRDefault="00C6243C" w:rsidP="00323AD6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sistema deve realizar a validação do CPF do usuário</w:t>
      </w:r>
      <w:r w:rsidR="005C0C34" w:rsidRPr="00A20AF8">
        <w:rPr>
          <w:rFonts w:ascii="Arial" w:hAnsi="Arial" w:cs="Arial"/>
          <w:sz w:val="24"/>
          <w:szCs w:val="24"/>
        </w:rPr>
        <w:t xml:space="preserve"> e não permitir a inclusão de mais de um CPF igual</w:t>
      </w:r>
      <w:r w:rsidR="00043FAE" w:rsidRPr="00A20AF8">
        <w:rPr>
          <w:rFonts w:ascii="Arial" w:hAnsi="Arial" w:cs="Arial"/>
          <w:sz w:val="24"/>
          <w:szCs w:val="24"/>
        </w:rPr>
        <w:t>.</w:t>
      </w:r>
    </w:p>
    <w:p w14:paraId="4F834966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lastRenderedPageBreak/>
        <w:t>Para o login deve-se escrever todas as letras em maiúsculo, e deve-se permitir a inserção de números no login.</w:t>
      </w:r>
    </w:p>
    <w:p w14:paraId="7AA3A74B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>O sistema não deve permitir dois logins iguais.</w:t>
      </w:r>
    </w:p>
    <w:p w14:paraId="7355CEE5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>Para a senha deve-se permitir números, letras (maiúsculas e minúsculas) e caracteres especiais, aumentando o nível de segurança.</w:t>
      </w:r>
    </w:p>
    <w:p w14:paraId="3DEF21B3" w14:textId="77777777" w:rsidR="00C6243C" w:rsidRDefault="00C6243C" w:rsidP="007E157D">
      <w:pPr>
        <w:pStyle w:val="Ttulo3"/>
        <w:spacing w:line="360" w:lineRule="auto"/>
      </w:pPr>
      <w:bookmarkStart w:id="30" w:name="_Toc476050604"/>
      <w:r>
        <w:t>RF02 – Efetuar Login</w:t>
      </w:r>
      <w:bookmarkEnd w:id="30"/>
      <w:r>
        <w:t xml:space="preserve"> </w:t>
      </w:r>
    </w:p>
    <w:p w14:paraId="19ECA945" w14:textId="77777777" w:rsidR="00C6243C" w:rsidRDefault="00C6243C" w:rsidP="008D02E5">
      <w:pPr>
        <w:spacing w:line="360" w:lineRule="auto"/>
      </w:pPr>
      <w:r>
        <w:t xml:space="preserve">2.1 O sistema deverá permitir que todos os usuários utilizem recursos </w:t>
      </w:r>
      <w:r w:rsidR="004E20B2">
        <w:t xml:space="preserve">do sistema </w:t>
      </w:r>
      <w:r>
        <w:t>através de uma verificação de usuário, solicitando os seguintes itens: login do usuário* e senha do usuário*.</w:t>
      </w:r>
    </w:p>
    <w:p w14:paraId="27267C5B" w14:textId="77777777" w:rsidR="00A875DD" w:rsidRDefault="00C6243C" w:rsidP="008D02E5">
      <w:pPr>
        <w:spacing w:line="360" w:lineRule="auto"/>
        <w:ind w:right="612"/>
      </w:pPr>
      <w:r>
        <w:t>2.2 O sistema deve registrar em log a data e hora de entrada do usuário no sistema</w:t>
      </w:r>
      <w:r w:rsidR="00E0526C">
        <w:t>.</w:t>
      </w:r>
      <w:r>
        <w:t xml:space="preserve"> </w:t>
      </w:r>
    </w:p>
    <w:p w14:paraId="0A7D830F" w14:textId="77777777" w:rsidR="001268F2" w:rsidRPr="001268F2" w:rsidRDefault="00FA0105" w:rsidP="008D02E5">
      <w:pPr>
        <w:spacing w:line="360" w:lineRule="auto"/>
        <w:ind w:right="612"/>
      </w:pPr>
      <w:r>
        <w:t>2.3</w:t>
      </w:r>
      <w:r w:rsidR="001268F2">
        <w:t xml:space="preserve"> O sistema deverá verificar se o login e a senha estão corretos.</w:t>
      </w:r>
    </w:p>
    <w:p w14:paraId="0C197B51" w14:textId="77777777" w:rsidR="00C94263" w:rsidRDefault="00FA0105" w:rsidP="008D02E5">
      <w:pPr>
        <w:spacing w:line="360" w:lineRule="auto"/>
        <w:ind w:right="612"/>
      </w:pPr>
      <w:r>
        <w:t>2.4</w:t>
      </w:r>
      <w:r w:rsidR="00C6243C">
        <w:t xml:space="preserve"> O sistema deve verificar, de acordo com o tipo de usuário, as funcionalidades que lhe foram atribuídas e deixar somente estas disponíveis.</w:t>
      </w:r>
      <w:r w:rsidR="00880D3D">
        <w:t xml:space="preserve">   </w:t>
      </w:r>
    </w:p>
    <w:p w14:paraId="489C93FD" w14:textId="77777777" w:rsidR="00C6243C" w:rsidRDefault="003739A9" w:rsidP="008D02E5">
      <w:pPr>
        <w:pStyle w:val="Ttulo3"/>
        <w:spacing w:line="360" w:lineRule="auto"/>
        <w:jc w:val="both"/>
      </w:pPr>
      <w:bookmarkStart w:id="31" w:name="_Toc476050605"/>
      <w:r>
        <w:t>RF03</w:t>
      </w:r>
      <w:r w:rsidR="004E7B02">
        <w:t xml:space="preserve"> – Cadastrar C</w:t>
      </w:r>
      <w:r w:rsidR="00C6243C">
        <w:t>lientes</w:t>
      </w:r>
      <w:bookmarkEnd w:id="31"/>
    </w:p>
    <w:p w14:paraId="39E62847" w14:textId="77777777" w:rsidR="00C6243C" w:rsidRDefault="003739A9" w:rsidP="008D02E5">
      <w:pPr>
        <w:spacing w:line="360" w:lineRule="auto"/>
        <w:ind w:left="1131" w:right="613" w:firstLine="0"/>
      </w:pPr>
      <w:r>
        <w:t>3</w:t>
      </w:r>
      <w:r w:rsidR="00C6243C">
        <w:t xml:space="preserve">.1 O sistema deve permitir o cadastro, a </w:t>
      </w:r>
      <w:r w:rsidR="00043FAE">
        <w:t>consulta</w:t>
      </w:r>
      <w:r w:rsidR="00CA22A4">
        <w:t>, ativação, inativação</w:t>
      </w:r>
      <w:r w:rsidR="00C6243C">
        <w:t xml:space="preserve"> e alteração dos clientes.</w:t>
      </w:r>
    </w:p>
    <w:p w14:paraId="4DA3FDB0" w14:textId="77777777" w:rsidR="001B601A" w:rsidRDefault="003739A9" w:rsidP="008D02E5">
      <w:pPr>
        <w:spacing w:line="360" w:lineRule="auto"/>
        <w:ind w:left="1128" w:right="612" w:firstLine="17"/>
      </w:pPr>
      <w:r>
        <w:t>3</w:t>
      </w:r>
      <w:r w:rsidR="00C6243C">
        <w:t>.2 O cadastro requer as seguintes informações sobre o cliente:</w:t>
      </w:r>
      <w:r w:rsidR="00051032">
        <w:t xml:space="preserve"> número</w:t>
      </w:r>
      <w:r w:rsidR="00043FAE">
        <w:t xml:space="preserve"> </w:t>
      </w:r>
      <w:r w:rsidR="00051032">
        <w:t>(</w:t>
      </w:r>
      <w:r w:rsidR="001D5123">
        <w:t>gerado pelo sistema</w:t>
      </w:r>
      <w:r w:rsidR="00051032">
        <w:t>)</w:t>
      </w:r>
      <w:r w:rsidR="00DD0CDB">
        <w:t>,</w:t>
      </w:r>
      <w:r w:rsidR="00C6243C">
        <w:t xml:space="preserve"> nome*, endereço, bairro, CEP, cidade, </w:t>
      </w:r>
      <w:r w:rsidR="001B601A">
        <w:t>estado, telefone, celular,</w:t>
      </w:r>
      <w:r w:rsidR="00C6243C">
        <w:t xml:space="preserve"> CPF/CNPJ*, RG/Inscrição Est</w:t>
      </w:r>
      <w:r w:rsidR="001B601A">
        <w:t>adual, UF-RG,</w:t>
      </w:r>
      <w:r w:rsidR="00BF1755">
        <w:t xml:space="preserve"> tipo* (Física ou Jurídica),</w:t>
      </w:r>
      <w:r w:rsidR="001B601A">
        <w:t xml:space="preserve"> e-mail, observações</w:t>
      </w:r>
      <w:r w:rsidR="00C6243C">
        <w:t>.</w:t>
      </w:r>
    </w:p>
    <w:p w14:paraId="2748373C" w14:textId="77777777" w:rsidR="001B601A" w:rsidRDefault="003739A9" w:rsidP="008D02E5">
      <w:pPr>
        <w:spacing w:line="360" w:lineRule="auto"/>
        <w:ind w:left="2124" w:right="612" w:firstLine="0"/>
      </w:pPr>
      <w:r>
        <w:t>3</w:t>
      </w:r>
      <w:r w:rsidR="001B601A">
        <w:t>.2.1 O campo de observações será utilizado para colocar algo relacionado ao cliente ou seu(s) veículo(s), portanto, o sistema deve permitir a inserção de 250 caracteres.</w:t>
      </w:r>
    </w:p>
    <w:p w14:paraId="187BBAA9" w14:textId="77777777" w:rsidR="00945164" w:rsidRDefault="003739A9" w:rsidP="008D02E5">
      <w:pPr>
        <w:spacing w:line="360" w:lineRule="auto"/>
        <w:ind w:left="1076" w:right="612" w:firstLine="0"/>
      </w:pPr>
      <w:r>
        <w:t>3</w:t>
      </w:r>
      <w:r w:rsidR="00C6243C">
        <w:t>.3 O sistema não deve permitir a exclusã</w:t>
      </w:r>
      <w:r w:rsidR="00E74482">
        <w:t>o de um cliente</w:t>
      </w:r>
      <w:r w:rsidR="00BF1755">
        <w:t xml:space="preserve"> e sim a inativação</w:t>
      </w:r>
      <w:r w:rsidR="00E74482">
        <w:t>.</w:t>
      </w:r>
    </w:p>
    <w:p w14:paraId="5DB4B245" w14:textId="77777777" w:rsidR="00FD6121" w:rsidRDefault="00FD6121" w:rsidP="008D02E5">
      <w:pPr>
        <w:spacing w:after="222" w:line="360" w:lineRule="auto"/>
        <w:ind w:left="1115" w:firstLine="0"/>
      </w:pPr>
      <w:r>
        <w:tab/>
      </w:r>
      <w:r>
        <w:tab/>
      </w:r>
      <w:r w:rsidR="003739A9">
        <w:t>3</w:t>
      </w:r>
      <w:r w:rsidR="0029282B">
        <w:t>.3.1 O cliente</w:t>
      </w:r>
      <w:r>
        <w:t xml:space="preserve"> pode ser ativado a qualquer momento</w:t>
      </w:r>
      <w:r w:rsidR="0029282B">
        <w:t>.</w:t>
      </w:r>
    </w:p>
    <w:p w14:paraId="7827E8D7" w14:textId="77777777" w:rsidR="00FD6121" w:rsidRDefault="003739A9" w:rsidP="008D02E5">
      <w:pPr>
        <w:spacing w:after="222" w:line="360" w:lineRule="auto"/>
        <w:ind w:left="2124" w:firstLine="0"/>
      </w:pPr>
      <w:r>
        <w:lastRenderedPageBreak/>
        <w:t>3</w:t>
      </w:r>
      <w:r w:rsidR="0029282B">
        <w:t>.3.2 A inativação fará com que</w:t>
      </w:r>
      <w:r w:rsidR="00FD6121">
        <w:t xml:space="preserve"> o cliente não esteja mais na lista de clientes.</w:t>
      </w:r>
    </w:p>
    <w:p w14:paraId="2E1C6FE6" w14:textId="77777777" w:rsidR="00A4308A" w:rsidRDefault="003739A9" w:rsidP="008D02E5">
      <w:pPr>
        <w:spacing w:line="360" w:lineRule="auto"/>
        <w:ind w:left="1076" w:right="612" w:firstLine="0"/>
      </w:pPr>
      <w:r>
        <w:t>3</w:t>
      </w:r>
      <w:r w:rsidR="00A4308A">
        <w:t>.4  No mom</w:t>
      </w:r>
      <w:r w:rsidR="00C423E2">
        <w:t>ento de cadastrar o cliente deve</w:t>
      </w:r>
      <w:r w:rsidR="00A4308A">
        <w:t>-se ser cadastrado o(s) veículo(s) do mesmo.</w:t>
      </w:r>
    </w:p>
    <w:p w14:paraId="13FDA4B2" w14:textId="77777777" w:rsidR="00F14FDE" w:rsidRDefault="003739A9" w:rsidP="008D02E5">
      <w:pPr>
        <w:spacing w:after="222" w:line="360" w:lineRule="auto"/>
        <w:ind w:left="1117" w:firstLine="0"/>
      </w:pPr>
      <w:r>
        <w:t>3</w:t>
      </w:r>
      <w:r w:rsidR="00FA62A7">
        <w:t>.5</w:t>
      </w:r>
      <w:r w:rsidR="00F14FDE">
        <w:t xml:space="preserve"> Para a consulta de um cliente deve ser inserido o nome</w:t>
      </w:r>
      <w:r w:rsidR="00043FAE">
        <w:t>, o número</w:t>
      </w:r>
      <w:r w:rsidR="006E48A1">
        <w:t>,</w:t>
      </w:r>
      <w:r w:rsidR="00F14FDE">
        <w:t xml:space="preserve"> o CPF/CNPJ </w:t>
      </w:r>
      <w:r w:rsidR="006E48A1">
        <w:t xml:space="preserve">ou RG/Inscrição Estadual </w:t>
      </w:r>
      <w:r w:rsidR="00F14FDE">
        <w:t>do mesmo.</w:t>
      </w:r>
    </w:p>
    <w:p w14:paraId="04A407DA" w14:textId="77777777" w:rsidR="00C6243C" w:rsidRDefault="003739A9" w:rsidP="008D02E5">
      <w:pPr>
        <w:spacing w:after="222" w:line="360" w:lineRule="auto"/>
        <w:ind w:left="1115" w:firstLine="0"/>
      </w:pPr>
      <w:r>
        <w:t>3</w:t>
      </w:r>
      <w:r w:rsidR="00FA62A7">
        <w:t>.6</w:t>
      </w:r>
      <w:r w:rsidR="00C6243C">
        <w:t xml:space="preserve"> O sistema deve realizar a validação do CPF/CNPJ do cliente</w:t>
      </w:r>
      <w:r w:rsidR="00AE122A">
        <w:t xml:space="preserve"> e não permitir a inclusão de mais de um CPF</w:t>
      </w:r>
      <w:r w:rsidR="00EF42CE">
        <w:t>/CNPJ</w:t>
      </w:r>
      <w:r w:rsidR="00AE122A">
        <w:t xml:space="preserve"> igual</w:t>
      </w:r>
      <w:r w:rsidR="00C6243C">
        <w:t>.</w:t>
      </w:r>
    </w:p>
    <w:p w14:paraId="23CDD8BD" w14:textId="77777777" w:rsidR="00D22B4F" w:rsidRDefault="003739A9" w:rsidP="008D02E5">
      <w:pPr>
        <w:spacing w:after="222" w:line="360" w:lineRule="auto"/>
        <w:ind w:left="1115" w:firstLine="0"/>
      </w:pPr>
      <w:r>
        <w:t>3</w:t>
      </w:r>
      <w:r w:rsidR="00945164">
        <w:t xml:space="preserve">.7 </w:t>
      </w:r>
      <w:r w:rsidR="00D22B4F">
        <w:t>Um cliente pode ter mais de um veículo vinculado a ele</w:t>
      </w:r>
      <w:r w:rsidR="00945164">
        <w:t>.</w:t>
      </w:r>
    </w:p>
    <w:p w14:paraId="2B009A63" w14:textId="77777777" w:rsidR="00F02CCF" w:rsidRDefault="003739A9" w:rsidP="008D02E5">
      <w:pPr>
        <w:spacing w:after="222" w:line="360" w:lineRule="auto"/>
        <w:ind w:left="1115" w:firstLine="0"/>
      </w:pPr>
      <w:r>
        <w:t>3</w:t>
      </w:r>
      <w:r w:rsidR="00F02CCF">
        <w:t>.8 A função de cadastrar clientes estará disponível tanto para o gerente, quanto para o funcionário.</w:t>
      </w:r>
    </w:p>
    <w:p w14:paraId="512F85A1" w14:textId="77777777" w:rsidR="00EF42CE" w:rsidRDefault="003739A9" w:rsidP="008D02E5">
      <w:pPr>
        <w:pStyle w:val="Ttulo3"/>
        <w:spacing w:line="360" w:lineRule="auto"/>
        <w:jc w:val="both"/>
      </w:pPr>
      <w:bookmarkStart w:id="32" w:name="_Toc476050606"/>
      <w:r>
        <w:t>RF04</w:t>
      </w:r>
      <w:r w:rsidR="00EF42CE">
        <w:t xml:space="preserve"> – Cadastrar Veículos</w:t>
      </w:r>
      <w:bookmarkEnd w:id="32"/>
    </w:p>
    <w:p w14:paraId="27265E23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7E5D3E">
        <w:t>.</w:t>
      </w:r>
      <w:r w:rsidR="00245A8F">
        <w:t>1</w:t>
      </w:r>
      <w:r w:rsidR="007E5D3E">
        <w:t xml:space="preserve"> O sistema deve permitir a inclusão, consulta, exclusão e a</w:t>
      </w:r>
      <w:r w:rsidR="00EF42CE">
        <w:t>lteração dos veículos</w:t>
      </w:r>
      <w:r w:rsidR="007E5D3E">
        <w:t>.</w:t>
      </w:r>
    </w:p>
    <w:p w14:paraId="05F626BB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.2</w:t>
      </w:r>
      <w:r w:rsidR="007E5D3E">
        <w:t xml:space="preserve"> No cadastro de veículos deve conter os seguintes campos:</w:t>
      </w:r>
      <w:r w:rsidR="00EF42CE">
        <w:t xml:space="preserve"> Número</w:t>
      </w:r>
      <w:r w:rsidR="00FD6121">
        <w:t xml:space="preserve"> do veículo (automático), Número</w:t>
      </w:r>
      <w:r w:rsidR="00EF42CE">
        <w:t xml:space="preserve"> do Cliente</w:t>
      </w:r>
      <w:r w:rsidR="00FD6121">
        <w:t xml:space="preserve"> </w:t>
      </w:r>
      <w:r w:rsidR="00EF42CE">
        <w:t>(dono do veículo),</w:t>
      </w:r>
      <w:r w:rsidR="007E5D3E">
        <w:t xml:space="preserve"> Modelo</w:t>
      </w:r>
      <w:r w:rsidR="00476915">
        <w:t>*</w:t>
      </w:r>
      <w:r w:rsidR="007E5D3E">
        <w:t>, placa</w:t>
      </w:r>
      <w:r w:rsidR="00476915">
        <w:t>*</w:t>
      </w:r>
      <w:r w:rsidR="007E5D3E">
        <w:t>, ano, chassis, marca</w:t>
      </w:r>
      <w:r w:rsidR="00476915">
        <w:t>*</w:t>
      </w:r>
      <w:r w:rsidR="00FB085C">
        <w:t>, cor</w:t>
      </w:r>
      <w:r w:rsidR="007E5D3E">
        <w:t>.</w:t>
      </w:r>
    </w:p>
    <w:p w14:paraId="4F388862" w14:textId="77777777" w:rsidR="00EF42CE" w:rsidRDefault="003739A9" w:rsidP="008D02E5">
      <w:pPr>
        <w:spacing w:line="360" w:lineRule="auto"/>
        <w:ind w:left="2124" w:right="612" w:firstLine="11"/>
      </w:pPr>
      <w:r>
        <w:t>4</w:t>
      </w:r>
      <w:r w:rsidR="00245A8F">
        <w:t>.2</w:t>
      </w:r>
      <w:r w:rsidR="00EF42CE">
        <w:t>.1 Para vincular o veículo ao cliente, deve-se inserir o número do cliente, no entanto deve-se permitir procurar o cliente através da busca de cliente.</w:t>
      </w:r>
    </w:p>
    <w:p w14:paraId="46D4F723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.3</w:t>
      </w:r>
      <w:r w:rsidR="007E5D3E">
        <w:t xml:space="preserve"> O sistema deve permitir a e</w:t>
      </w:r>
      <w:r w:rsidR="00EF42CE">
        <w:t>xclusão de um veículo</w:t>
      </w:r>
      <w:r w:rsidR="00FC1F4C">
        <w:t>, somente</w:t>
      </w:r>
      <w:r w:rsidR="00EF42CE">
        <w:t xml:space="preserve"> se o mesmo ainda não estiver sido vinculado a nenhuma</w:t>
      </w:r>
      <w:r w:rsidR="00A4308A">
        <w:t xml:space="preserve"> ordem de serviço.</w:t>
      </w:r>
      <w:r w:rsidR="00EF42CE">
        <w:t xml:space="preserve"> </w:t>
      </w:r>
    </w:p>
    <w:p w14:paraId="7319C3E4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.4</w:t>
      </w:r>
      <w:r w:rsidR="007E5D3E">
        <w:t xml:space="preserve"> O sistema deve permitir a consulta dos veículos</w:t>
      </w:r>
      <w:r w:rsidR="00A4308A">
        <w:t xml:space="preserve"> através da placa, chassis, marca, modelo ou nome do cliente</w:t>
      </w:r>
      <w:r w:rsidR="007E5D3E">
        <w:t>.</w:t>
      </w:r>
    </w:p>
    <w:p w14:paraId="3E7CFB4A" w14:textId="77777777" w:rsidR="007E5D3E" w:rsidRDefault="003739A9" w:rsidP="008D02E5">
      <w:pPr>
        <w:spacing w:line="360" w:lineRule="auto"/>
        <w:ind w:left="1115" w:right="612" w:firstLine="0"/>
        <w:rPr>
          <w:ins w:id="33" w:author="Silvia Helena" w:date="2016-08-19T01:01:00Z"/>
        </w:rPr>
      </w:pPr>
      <w:r>
        <w:t>4</w:t>
      </w:r>
      <w:r w:rsidR="00245A8F">
        <w:t>.5</w:t>
      </w:r>
      <w:r w:rsidR="007E5D3E">
        <w:t xml:space="preserve"> O sistema deve permitir a alteração do cadastro de determinado </w:t>
      </w:r>
      <w:r w:rsidR="00E81C48">
        <w:t>veículo</w:t>
      </w:r>
      <w:r w:rsidR="007E5D3E">
        <w:t xml:space="preserve"> a qualquer momento.</w:t>
      </w:r>
    </w:p>
    <w:p w14:paraId="5BC10A4A" w14:textId="77777777" w:rsidR="00A4308A" w:rsidRDefault="003739A9" w:rsidP="008D02E5">
      <w:pPr>
        <w:spacing w:line="360" w:lineRule="auto"/>
        <w:ind w:left="1115" w:right="612" w:firstLine="0"/>
      </w:pPr>
      <w:r>
        <w:lastRenderedPageBreak/>
        <w:t>4</w:t>
      </w:r>
      <w:r w:rsidR="00245A8F">
        <w:t>.6</w:t>
      </w:r>
      <w:r w:rsidR="00FB085C">
        <w:t xml:space="preserve"> O sistema não deve permitir </w:t>
      </w:r>
      <w:r w:rsidR="00C53526">
        <w:t>cadastrar dois veículos com o mesmo chassi</w:t>
      </w:r>
      <w:r w:rsidR="00A4308A">
        <w:t>s e/ou placa</w:t>
      </w:r>
      <w:r w:rsidR="00C53526">
        <w:t>.</w:t>
      </w:r>
    </w:p>
    <w:p w14:paraId="17B4B2DE" w14:textId="77777777" w:rsidR="00F97E73" w:rsidRDefault="00245A8F" w:rsidP="008D02E5">
      <w:pPr>
        <w:spacing w:line="360" w:lineRule="auto"/>
        <w:ind w:left="1115" w:right="612" w:firstLine="0"/>
      </w:pPr>
      <w:r w:rsidRPr="00245A8F">
        <w:t xml:space="preserve"> </w:t>
      </w:r>
      <w:r w:rsidR="003739A9">
        <w:t>4</w:t>
      </w:r>
      <w:r>
        <w:t>.7</w:t>
      </w:r>
      <w:r w:rsidR="00A4308A">
        <w:t xml:space="preserve"> Um </w:t>
      </w:r>
      <w:r w:rsidR="00D22B4F">
        <w:t>veículo pode estar relacionado a mais de um cliente, mas não ao mesmo tempo</w:t>
      </w:r>
      <w:r w:rsidR="00A4308A">
        <w:t>.</w:t>
      </w:r>
      <w:r w:rsidR="0093784A">
        <w:tab/>
      </w:r>
    </w:p>
    <w:p w14:paraId="0A3EBD67" w14:textId="7C5FF3CE" w:rsidR="00F02CCF" w:rsidRDefault="003739A9" w:rsidP="008D02E5">
      <w:pPr>
        <w:spacing w:line="360" w:lineRule="auto"/>
        <w:ind w:left="1115" w:right="612" w:firstLine="0"/>
      </w:pPr>
      <w:r>
        <w:t>4</w:t>
      </w:r>
      <w:r w:rsidR="00F02CCF">
        <w:t>.8 A função de cadastrar veículos estará disponível tanto para o gerente, quanto para o funcionário.</w:t>
      </w:r>
    </w:p>
    <w:p w14:paraId="081922BF" w14:textId="2FC1FE74" w:rsidR="0069200A" w:rsidRDefault="0069200A" w:rsidP="008D02E5">
      <w:pPr>
        <w:spacing w:line="360" w:lineRule="auto"/>
        <w:ind w:left="1115" w:right="612" w:firstLine="0"/>
      </w:pPr>
      <w:r>
        <w:t xml:space="preserve">4.9 </w:t>
      </w:r>
      <w:r w:rsidR="00CC66CB">
        <w:t xml:space="preserve">Para a mudança de dono do veículo, o sistema deve gerar uma data de fechamento do vínculo com o antigo dono, ou seja, desativar a relação lógica existente entre eles. </w:t>
      </w:r>
    </w:p>
    <w:p w14:paraId="130D95CB" w14:textId="0B38513C" w:rsidR="0069200A" w:rsidRDefault="0069200A" w:rsidP="008D02E5">
      <w:pPr>
        <w:spacing w:line="360" w:lineRule="auto"/>
        <w:ind w:left="1115" w:right="612" w:firstLine="0"/>
      </w:pPr>
    </w:p>
    <w:p w14:paraId="0A911F07" w14:textId="77777777" w:rsidR="0069200A" w:rsidRPr="00AF647B" w:rsidRDefault="0069200A" w:rsidP="008D02E5">
      <w:pPr>
        <w:spacing w:line="360" w:lineRule="auto"/>
        <w:ind w:left="1115" w:right="612" w:firstLine="0"/>
      </w:pPr>
    </w:p>
    <w:p w14:paraId="23F4C839" w14:textId="77777777" w:rsidR="00C6243C" w:rsidRDefault="003739A9" w:rsidP="007E157D">
      <w:pPr>
        <w:pStyle w:val="Ttulo3"/>
        <w:spacing w:line="360" w:lineRule="auto"/>
      </w:pPr>
      <w:bookmarkStart w:id="34" w:name="_Toc476050607"/>
      <w:r>
        <w:t>RF05</w:t>
      </w:r>
      <w:r w:rsidR="00672034">
        <w:t xml:space="preserve"> – Cadastrar M</w:t>
      </w:r>
      <w:r w:rsidR="00C6243C">
        <w:t>ecânicos</w:t>
      </w:r>
      <w:bookmarkEnd w:id="34"/>
    </w:p>
    <w:p w14:paraId="00B20834" w14:textId="77777777" w:rsidR="00C6243C" w:rsidRDefault="003739A9" w:rsidP="008D02E5">
      <w:pPr>
        <w:spacing w:line="360" w:lineRule="auto"/>
        <w:ind w:left="1115" w:right="51" w:firstLine="16"/>
      </w:pPr>
      <w:r>
        <w:t>5</w:t>
      </w:r>
      <w:r w:rsidR="00C6243C">
        <w:t>.1 O sistema deve permitir o cadastro, a cons</w:t>
      </w:r>
      <w:r w:rsidR="00043FAE">
        <w:t>ulta</w:t>
      </w:r>
      <w:r w:rsidR="00FB4276">
        <w:t>, ativação, inativação</w:t>
      </w:r>
      <w:r w:rsidR="002F7F58">
        <w:t xml:space="preserve"> alteração de</w:t>
      </w:r>
      <w:r w:rsidR="00C6243C">
        <w:t xml:space="preserve"> mecânicos. </w:t>
      </w:r>
    </w:p>
    <w:p w14:paraId="48F17008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C6243C" w:rsidRPr="00DB449C">
        <w:t>.2 O sistema</w:t>
      </w:r>
      <w:r w:rsidR="00C6243C">
        <w:t xml:space="preserve"> deve</w:t>
      </w:r>
      <w:r w:rsidR="00C6243C" w:rsidRPr="00DB449C">
        <w:t xml:space="preserve"> </w:t>
      </w:r>
      <w:r w:rsidR="00C6243C">
        <w:t>solicitar p</w:t>
      </w:r>
      <w:r w:rsidR="00C6243C" w:rsidRPr="00DB449C">
        <w:t xml:space="preserve">ara o cadastro de um mecânico </w:t>
      </w:r>
      <w:r w:rsidR="00C6243C">
        <w:t>os seguintes campos</w:t>
      </w:r>
      <w:r w:rsidR="00C6243C" w:rsidRPr="00DB449C">
        <w:t>:</w:t>
      </w:r>
      <w:r w:rsidR="00043FAE">
        <w:t xml:space="preserve"> número (gerado pelo sistema),</w:t>
      </w:r>
      <w:r w:rsidR="00C6243C" w:rsidRPr="00DB449C">
        <w:t xml:space="preserve"> </w:t>
      </w:r>
      <w:r w:rsidR="001B601A">
        <w:t>nome*, endereço,</w:t>
      </w:r>
      <w:r w:rsidR="00573F7A">
        <w:t xml:space="preserve"> cidade,</w:t>
      </w:r>
      <w:r w:rsidR="001B601A">
        <w:t xml:space="preserve"> telefone, </w:t>
      </w:r>
      <w:r w:rsidR="00C6243C" w:rsidRPr="00DB449C">
        <w:t>CPF</w:t>
      </w:r>
      <w:r w:rsidR="001B601A">
        <w:t>*</w:t>
      </w:r>
      <w:r w:rsidR="00C6243C" w:rsidRPr="00DB449C">
        <w:t>, RG</w:t>
      </w:r>
      <w:r w:rsidR="00790289">
        <w:t>*</w:t>
      </w:r>
      <w:r w:rsidR="00C6243C" w:rsidRPr="00DB449C">
        <w:t xml:space="preserve">, </w:t>
      </w:r>
      <w:r w:rsidR="001B601A">
        <w:t>CT</w:t>
      </w:r>
      <w:r w:rsidR="00C6243C">
        <w:t>PS</w:t>
      </w:r>
      <w:r w:rsidR="00790289">
        <w:t>*</w:t>
      </w:r>
      <w:r w:rsidR="00C6243C">
        <w:t>,</w:t>
      </w:r>
      <w:r w:rsidR="009D6138">
        <w:t xml:space="preserve"> porcentagem</w:t>
      </w:r>
      <w:r w:rsidR="000B7F0D">
        <w:t xml:space="preserve"> de comissão*,</w:t>
      </w:r>
      <w:r w:rsidR="00C6243C">
        <w:t xml:space="preserve"> </w:t>
      </w:r>
      <w:r w:rsidR="00C6243C" w:rsidRPr="00DB449C">
        <w:t>e-</w:t>
      </w:r>
      <w:r w:rsidR="00C6243C">
        <w:t>mail, data de nascimento*</w:t>
      </w:r>
      <w:r w:rsidR="00C6243C" w:rsidRPr="00DB449C">
        <w:t xml:space="preserve">. </w:t>
      </w:r>
    </w:p>
    <w:p w14:paraId="7163C523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C6243C">
        <w:t>.3 O sistema deve realizar a validação do CPF do mecânico</w:t>
      </w:r>
      <w:r w:rsidR="00C64BD9">
        <w:t xml:space="preserve"> e não permitir a inclusão de mais de um CPF igual.</w:t>
      </w:r>
    </w:p>
    <w:p w14:paraId="1B8EBA0A" w14:textId="77777777" w:rsidR="00435A59" w:rsidRDefault="003739A9" w:rsidP="008D02E5">
      <w:pPr>
        <w:spacing w:after="222" w:line="360" w:lineRule="auto"/>
        <w:ind w:left="1115" w:firstLine="0"/>
      </w:pPr>
      <w:r>
        <w:t>5</w:t>
      </w:r>
      <w:r w:rsidR="00435A59">
        <w:t>.4 O sistema deve permiti</w:t>
      </w:r>
      <w:r w:rsidR="00FB4276">
        <w:t>r a alteração dos campos exceto o número do mecânico</w:t>
      </w:r>
      <w:r w:rsidR="00FD22AD">
        <w:t>.</w:t>
      </w:r>
    </w:p>
    <w:p w14:paraId="4D83E1E1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3E4F10">
        <w:t>.5 Para</w:t>
      </w:r>
      <w:r w:rsidR="00FB4276">
        <w:t xml:space="preserve"> a consulta de um mecânico deve-se inserir</w:t>
      </w:r>
      <w:r w:rsidR="003E4F10">
        <w:t xml:space="preserve"> o nome</w:t>
      </w:r>
      <w:r w:rsidR="00043FAE">
        <w:t>, número</w:t>
      </w:r>
      <w:r w:rsidR="003E4F10">
        <w:t xml:space="preserve"> ou o CPF do mesmo.</w:t>
      </w:r>
    </w:p>
    <w:p w14:paraId="577D632E" w14:textId="77777777" w:rsidR="00D96E1F" w:rsidRDefault="003739A9" w:rsidP="008D02E5">
      <w:pPr>
        <w:spacing w:after="222" w:line="360" w:lineRule="auto"/>
        <w:ind w:left="1115" w:firstLine="0"/>
      </w:pPr>
      <w:r>
        <w:t>5</w:t>
      </w:r>
      <w:r w:rsidR="006539C0">
        <w:t xml:space="preserve">.6  </w:t>
      </w:r>
      <w:r w:rsidR="00043FAE">
        <w:t>O sistema não deve permitir a exclusão de um mecânico</w:t>
      </w:r>
      <w:r w:rsidR="00FB4276">
        <w:t xml:space="preserve"> e sim a inativação</w:t>
      </w:r>
      <w:r w:rsidR="00043FAE">
        <w:t>.</w:t>
      </w:r>
    </w:p>
    <w:p w14:paraId="0052D1E1" w14:textId="77777777" w:rsidR="00FD6121" w:rsidRDefault="003739A9" w:rsidP="008D02E5">
      <w:pPr>
        <w:spacing w:after="222" w:line="360" w:lineRule="auto"/>
        <w:ind w:left="1115" w:firstLine="0"/>
      </w:pPr>
      <w:r>
        <w:tab/>
      </w:r>
      <w:r>
        <w:tab/>
        <w:t>5</w:t>
      </w:r>
      <w:r w:rsidR="00FD6121">
        <w:t>.6.1 O mecânico pode ser ativado a qualquer momento</w:t>
      </w:r>
    </w:p>
    <w:p w14:paraId="044A4303" w14:textId="77777777" w:rsidR="00FD6121" w:rsidRDefault="003739A9" w:rsidP="008D02E5">
      <w:pPr>
        <w:spacing w:after="222" w:line="360" w:lineRule="auto"/>
        <w:ind w:left="2124" w:firstLine="0"/>
      </w:pPr>
      <w:r>
        <w:lastRenderedPageBreak/>
        <w:t>5</w:t>
      </w:r>
      <w:r w:rsidR="00FD6121">
        <w:t>.6.2 A inativação fará com quem o mecânico não esteja mais na lista de mecânicos.</w:t>
      </w:r>
    </w:p>
    <w:p w14:paraId="2FF98C41" w14:textId="77777777" w:rsidR="00F02CCF" w:rsidRDefault="003739A9" w:rsidP="008D02E5">
      <w:pPr>
        <w:spacing w:after="222" w:line="360" w:lineRule="auto"/>
        <w:ind w:left="1134" w:firstLine="0"/>
      </w:pPr>
      <w:r>
        <w:t>5</w:t>
      </w:r>
      <w:r w:rsidR="00F02CCF">
        <w:t>.7 A função de cadastrar mecânicos estará disponível tanto para o gerente, quanto para o funcionário.</w:t>
      </w:r>
    </w:p>
    <w:p w14:paraId="13866A60" w14:textId="77777777" w:rsidR="00C6243C" w:rsidRDefault="00245A8F" w:rsidP="007E157D">
      <w:pPr>
        <w:pStyle w:val="Ttulo3"/>
        <w:spacing w:line="360" w:lineRule="auto"/>
      </w:pPr>
      <w:bookmarkStart w:id="35" w:name="_Toc476050608"/>
      <w:r>
        <w:t>R</w:t>
      </w:r>
      <w:r w:rsidR="003739A9">
        <w:t>F06</w:t>
      </w:r>
      <w:r w:rsidR="00C6243C" w:rsidRPr="00215003">
        <w:t xml:space="preserve"> </w:t>
      </w:r>
      <w:r w:rsidR="00C6243C" w:rsidRPr="00371370">
        <w:t>–</w:t>
      </w:r>
      <w:r w:rsidR="00C6243C">
        <w:t xml:space="preserve"> </w:t>
      </w:r>
      <w:r w:rsidR="00C6243C" w:rsidRPr="00215003">
        <w:t>Cadastrar Produto</w:t>
      </w:r>
      <w:bookmarkEnd w:id="35"/>
    </w:p>
    <w:p w14:paraId="26ABA07B" w14:textId="77777777" w:rsidR="00C6243C" w:rsidRDefault="003739A9" w:rsidP="007E157D">
      <w:pPr>
        <w:spacing w:after="221" w:line="360" w:lineRule="auto"/>
        <w:ind w:left="408" w:firstLine="709"/>
        <w:jc w:val="left"/>
      </w:pPr>
      <w:r>
        <w:t>6</w:t>
      </w:r>
      <w:r w:rsidR="00C6243C">
        <w:t>.1 O sistema</w:t>
      </w:r>
      <w:r w:rsidR="000B7F0D">
        <w:t xml:space="preserve"> deve permitir incluir,</w:t>
      </w:r>
      <w:r w:rsidR="00C6243C">
        <w:t xml:space="preserve"> alterar</w:t>
      </w:r>
      <w:r w:rsidR="00606B49">
        <w:t>, excluir</w:t>
      </w:r>
      <w:r w:rsidR="00C6243C">
        <w:t xml:space="preserve"> e consultar os produtos.</w:t>
      </w:r>
    </w:p>
    <w:p w14:paraId="21386856" w14:textId="77777777" w:rsidR="00C6243C" w:rsidRDefault="003739A9" w:rsidP="007E157D">
      <w:pPr>
        <w:spacing w:after="221" w:line="360" w:lineRule="auto"/>
        <w:ind w:left="1117" w:firstLine="0"/>
      </w:pPr>
      <w:r>
        <w:t>6</w:t>
      </w:r>
      <w:r w:rsidR="00C6243C">
        <w:t xml:space="preserve">.2 </w:t>
      </w:r>
      <w:r w:rsidR="004758F4" w:rsidRPr="00DB449C">
        <w:t>O sistema</w:t>
      </w:r>
      <w:r w:rsidR="004758F4">
        <w:t xml:space="preserve"> deve</w:t>
      </w:r>
      <w:r w:rsidR="004758F4" w:rsidRPr="00DB449C">
        <w:t xml:space="preserve"> </w:t>
      </w:r>
      <w:r w:rsidR="004758F4">
        <w:t>solicitar p</w:t>
      </w:r>
      <w:r w:rsidR="004758F4" w:rsidRPr="00DB449C">
        <w:t xml:space="preserve">ara o cadastro de </w:t>
      </w:r>
      <w:r w:rsidR="00C6243C">
        <w:t>produto os se</w:t>
      </w:r>
      <w:r w:rsidR="00606B49">
        <w:t>guintes campos: nome do produto*</w:t>
      </w:r>
      <w:r w:rsidR="00C6243C">
        <w:t>, valor</w:t>
      </w:r>
      <w:r w:rsidR="003325E8">
        <w:t xml:space="preserve"> de venda</w:t>
      </w:r>
      <w:r w:rsidR="00C575D9">
        <w:t>*</w:t>
      </w:r>
      <w:r w:rsidR="007B73D2">
        <w:t xml:space="preserve">, </w:t>
      </w:r>
      <w:r w:rsidR="00606B49">
        <w:t>valor de custo</w:t>
      </w:r>
      <w:r w:rsidR="00FB4276">
        <w:t xml:space="preserve">, </w:t>
      </w:r>
      <w:r w:rsidR="007B73D2">
        <w:t xml:space="preserve">data </w:t>
      </w:r>
      <w:r w:rsidR="000F5E66">
        <w:t>de cadastro</w:t>
      </w:r>
      <w:r w:rsidR="007B73D2">
        <w:t>*</w:t>
      </w:r>
      <w:r w:rsidR="00606B49">
        <w:t>(data do sistema)</w:t>
      </w:r>
      <w:r w:rsidR="007B73D2">
        <w:t xml:space="preserve"> </w:t>
      </w:r>
      <w:r w:rsidR="00C6243C">
        <w:t>e número do produto (</w:t>
      </w:r>
      <w:r w:rsidR="00BA1378">
        <w:t>gerado pelo sistema</w:t>
      </w:r>
      <w:r w:rsidR="00C6243C">
        <w:t>).</w:t>
      </w:r>
    </w:p>
    <w:p w14:paraId="0C077EAE" w14:textId="77777777" w:rsidR="007B73D2" w:rsidRDefault="003739A9" w:rsidP="007E157D">
      <w:pPr>
        <w:spacing w:line="360" w:lineRule="auto"/>
        <w:ind w:left="1843" w:firstLine="0"/>
      </w:pPr>
      <w:r>
        <w:t>6</w:t>
      </w:r>
      <w:r w:rsidR="00A62023">
        <w:t>.2.1</w:t>
      </w:r>
      <w:r w:rsidR="007B73D2">
        <w:t xml:space="preserve"> </w:t>
      </w:r>
      <w:r w:rsidR="0011407F">
        <w:t xml:space="preserve">O sistema deve inserir no ato da inclusão de </w:t>
      </w:r>
      <w:r w:rsidR="007B73D2">
        <w:t xml:space="preserve">um produto a data de cadastro, </w:t>
      </w:r>
      <w:r w:rsidR="0011407F">
        <w:t>e r</w:t>
      </w:r>
      <w:r w:rsidR="005151D7">
        <w:t>egistrar data da última</w:t>
      </w:r>
      <w:r w:rsidR="0011407F">
        <w:t xml:space="preserve"> alteração d</w:t>
      </w:r>
      <w:r w:rsidR="007B73D2">
        <w:t xml:space="preserve">o valor </w:t>
      </w:r>
      <w:r w:rsidR="0011407F">
        <w:t>de venda</w:t>
      </w:r>
      <w:r w:rsidR="007B73D2">
        <w:t>.</w:t>
      </w:r>
    </w:p>
    <w:p w14:paraId="1693835C" w14:textId="77777777" w:rsidR="00CC092B" w:rsidRDefault="003739A9" w:rsidP="007E157D">
      <w:pPr>
        <w:spacing w:after="221" w:line="360" w:lineRule="auto"/>
        <w:ind w:left="1134" w:hanging="313"/>
      </w:pPr>
      <w:r>
        <w:tab/>
        <w:t>6</w:t>
      </w:r>
      <w:r w:rsidR="00CC092B">
        <w:t xml:space="preserve">.3 O sistema deve </w:t>
      </w:r>
      <w:r w:rsidR="00FB4276">
        <w:t>permitir a alteração dos campos, exceto</w:t>
      </w:r>
      <w:r w:rsidR="00CC092B">
        <w:t xml:space="preserve"> o número</w:t>
      </w:r>
      <w:r w:rsidR="00186BC7">
        <w:t xml:space="preserve"> do produto</w:t>
      </w:r>
      <w:r w:rsidR="00CC092B">
        <w:t>.</w:t>
      </w:r>
    </w:p>
    <w:p w14:paraId="34232DB6" w14:textId="77777777" w:rsidR="00553B97" w:rsidRDefault="003739A9" w:rsidP="007E157D">
      <w:pPr>
        <w:spacing w:after="221" w:line="360" w:lineRule="auto"/>
        <w:ind w:left="1843" w:firstLine="0"/>
        <w:jc w:val="left"/>
      </w:pPr>
      <w:r>
        <w:t>6</w:t>
      </w:r>
      <w:r w:rsidR="00553B97">
        <w:t>.3.1  Para alterar deve</w:t>
      </w:r>
      <w:r w:rsidR="00606B49">
        <w:t>-se</w:t>
      </w:r>
      <w:r w:rsidR="00553B97">
        <w:t xml:space="preserve"> inserir o </w:t>
      </w:r>
      <w:r w:rsidR="00BA419A">
        <w:t>número</w:t>
      </w:r>
      <w:r w:rsidR="00553B97">
        <w:t xml:space="preserve"> ou o</w:t>
      </w:r>
      <w:r w:rsidR="000B7F0D">
        <w:t xml:space="preserve"> nome do produto para localiza-lo</w:t>
      </w:r>
      <w:r w:rsidR="00553B97">
        <w:t>.</w:t>
      </w:r>
    </w:p>
    <w:p w14:paraId="449D73AC" w14:textId="77777777" w:rsidR="00186BC7" w:rsidRDefault="003739A9" w:rsidP="007E157D">
      <w:pPr>
        <w:spacing w:after="221" w:line="360" w:lineRule="auto"/>
        <w:ind w:left="1134" w:hanging="313"/>
      </w:pPr>
      <w:r>
        <w:tab/>
        <w:t>6</w:t>
      </w:r>
      <w:r w:rsidR="00606B49">
        <w:t xml:space="preserve">.4 O sistema </w:t>
      </w:r>
      <w:r w:rsidR="00186BC7">
        <w:t xml:space="preserve">deve permitir a exclusão </w:t>
      </w:r>
      <w:r w:rsidR="00390147">
        <w:t>de um produto</w:t>
      </w:r>
      <w:r w:rsidR="006C54FA">
        <w:t xml:space="preserve">, somente se </w:t>
      </w:r>
      <w:r w:rsidR="00606B49">
        <w:t xml:space="preserve">o mesmo não </w:t>
      </w:r>
      <w:r w:rsidR="006C54FA">
        <w:t>estiver sido utilizado em nenhuma</w:t>
      </w:r>
      <w:r w:rsidR="00606B49">
        <w:t xml:space="preserve"> ordem de serviço</w:t>
      </w:r>
      <w:r w:rsidR="00186BC7">
        <w:t>.</w:t>
      </w:r>
    </w:p>
    <w:p w14:paraId="676B79CB" w14:textId="77777777" w:rsidR="00C94263" w:rsidRDefault="00186BC7" w:rsidP="007E157D">
      <w:pPr>
        <w:spacing w:after="221" w:line="360" w:lineRule="auto"/>
        <w:ind w:left="1134" w:hanging="313"/>
        <w:jc w:val="left"/>
      </w:pPr>
      <w:r>
        <w:tab/>
      </w:r>
      <w:r w:rsidR="003739A9">
        <w:t>6</w:t>
      </w:r>
      <w:r w:rsidR="00390147">
        <w:t>.5</w:t>
      </w:r>
      <w:r w:rsidR="005676C1">
        <w:t xml:space="preserve"> Para a consulta de um produto deve ser inserido número do produto ou nome do mesmo. </w:t>
      </w:r>
    </w:p>
    <w:p w14:paraId="212C3CE9" w14:textId="77777777" w:rsidR="00F02CCF" w:rsidRPr="00902117" w:rsidRDefault="003739A9" w:rsidP="007E157D">
      <w:pPr>
        <w:spacing w:after="221" w:line="360" w:lineRule="auto"/>
        <w:ind w:left="1134" w:hanging="313"/>
        <w:jc w:val="left"/>
      </w:pPr>
      <w:r>
        <w:tab/>
        <w:t>6</w:t>
      </w:r>
      <w:r w:rsidR="00F02CCF">
        <w:t>.6 A função de cadastrar produtos estará disponível tanto para o gerente, quanto para o funcionário.</w:t>
      </w:r>
    </w:p>
    <w:p w14:paraId="39297A28" w14:textId="77777777" w:rsidR="00C6243C" w:rsidRDefault="003739A9" w:rsidP="007E157D">
      <w:pPr>
        <w:pStyle w:val="Ttulo3"/>
        <w:spacing w:line="360" w:lineRule="auto"/>
      </w:pPr>
      <w:bookmarkStart w:id="36" w:name="_Toc476050609"/>
      <w:r>
        <w:t>RF07</w:t>
      </w:r>
      <w:r w:rsidR="00672034">
        <w:t xml:space="preserve"> – Cadastrar S</w:t>
      </w:r>
      <w:r w:rsidR="003E23F3">
        <w:t>erviço</w:t>
      </w:r>
      <w:bookmarkEnd w:id="36"/>
    </w:p>
    <w:p w14:paraId="07401D43" w14:textId="77777777" w:rsidR="00C6243C" w:rsidRDefault="003739A9" w:rsidP="0083455F">
      <w:pPr>
        <w:spacing w:line="360" w:lineRule="auto"/>
      </w:pPr>
      <w:r>
        <w:t>7</w:t>
      </w:r>
      <w:r w:rsidR="00C6243C">
        <w:t>.1 O sistema</w:t>
      </w:r>
      <w:r w:rsidR="000B7F0D">
        <w:t xml:space="preserve"> deve permitir incluir,</w:t>
      </w:r>
      <w:r w:rsidR="00C6243C">
        <w:t xml:space="preserve"> alterar</w:t>
      </w:r>
      <w:r w:rsidR="00606B49">
        <w:t>, excluir</w:t>
      </w:r>
      <w:r w:rsidR="00C6243C">
        <w:t xml:space="preserve"> e consultar os serviços</w:t>
      </w:r>
      <w:r w:rsidR="00AD3B8D">
        <w:t xml:space="preserve"> oferecidos pela oficina</w:t>
      </w:r>
      <w:r w:rsidR="00C6243C">
        <w:t>.</w:t>
      </w:r>
    </w:p>
    <w:p w14:paraId="41AF46D1" w14:textId="77777777" w:rsidR="00C6243C" w:rsidRDefault="003739A9" w:rsidP="0083455F">
      <w:pPr>
        <w:spacing w:line="360" w:lineRule="auto"/>
      </w:pPr>
      <w:r>
        <w:t>7</w:t>
      </w:r>
      <w:r w:rsidR="00C6243C">
        <w:t xml:space="preserve">.2 </w:t>
      </w:r>
      <w:r w:rsidR="005F25D8" w:rsidRPr="005F25D8">
        <w:t xml:space="preserve">O sistema deve solicitar para o cadastro de </w:t>
      </w:r>
      <w:r w:rsidR="005F25D8">
        <w:t>serviço</w:t>
      </w:r>
      <w:r w:rsidR="005F25D8" w:rsidRPr="005F25D8">
        <w:t xml:space="preserve"> os seguintes campos:</w:t>
      </w:r>
      <w:r w:rsidR="00C6243C">
        <w:t xml:space="preserve"> descrição do serviço*, valor</w:t>
      </w:r>
      <w:r w:rsidR="00AA75BD">
        <w:t>*</w:t>
      </w:r>
      <w:r w:rsidR="005F25D8">
        <w:t>,</w:t>
      </w:r>
      <w:r w:rsidR="00C6243C">
        <w:t xml:space="preserve"> </w:t>
      </w:r>
      <w:r w:rsidR="0083455F">
        <w:t xml:space="preserve">data de cadastro (data do sistema) </w:t>
      </w:r>
      <w:r w:rsidR="00C6243C">
        <w:t>e número do serviço (</w:t>
      </w:r>
      <w:r w:rsidR="00A564DC" w:rsidRPr="005F25D8">
        <w:t>gerado pelo sistema</w:t>
      </w:r>
      <w:r w:rsidR="00C6243C">
        <w:t>).</w:t>
      </w:r>
    </w:p>
    <w:p w14:paraId="7C3C9198" w14:textId="77777777" w:rsidR="00E04115" w:rsidRDefault="003739A9" w:rsidP="006C54FA">
      <w:pPr>
        <w:spacing w:line="360" w:lineRule="auto"/>
        <w:ind w:left="2001" w:firstLine="0"/>
      </w:pPr>
      <w:r>
        <w:lastRenderedPageBreak/>
        <w:t>7</w:t>
      </w:r>
      <w:r w:rsidR="00245A8F">
        <w:t>.2.1</w:t>
      </w:r>
      <w:r w:rsidR="00C36337">
        <w:t xml:space="preserve"> </w:t>
      </w:r>
      <w:r w:rsidR="00E04115">
        <w:t>O sistema deve inserir no ato da inclusão de um serviço a data de cadastro, e registrar data da última alteração do valor do mesmo.</w:t>
      </w:r>
    </w:p>
    <w:p w14:paraId="3AAA73F9" w14:textId="77777777" w:rsidR="00186BC7" w:rsidRDefault="003739A9" w:rsidP="0083455F">
      <w:pPr>
        <w:spacing w:line="360" w:lineRule="auto"/>
      </w:pPr>
      <w:r>
        <w:t>7</w:t>
      </w:r>
      <w:r w:rsidR="00186BC7">
        <w:t>.3 O siste</w:t>
      </w:r>
      <w:r w:rsidR="006C54FA">
        <w:t xml:space="preserve">ma </w:t>
      </w:r>
      <w:r w:rsidR="00186BC7">
        <w:t>deve permitir a exclusão de um serviç</w:t>
      </w:r>
      <w:r w:rsidR="005F25D8">
        <w:t>o</w:t>
      </w:r>
      <w:r w:rsidR="006C54FA">
        <w:t>, somente se o mesmo não estiver sido vinculado a nenhuma ordem de serviço</w:t>
      </w:r>
      <w:r w:rsidR="00186BC7">
        <w:t>.</w:t>
      </w:r>
    </w:p>
    <w:p w14:paraId="382FE5C2" w14:textId="77777777" w:rsidR="00C94263" w:rsidRDefault="003739A9" w:rsidP="0083455F">
      <w:pPr>
        <w:spacing w:line="360" w:lineRule="auto"/>
      </w:pPr>
      <w:r>
        <w:t>7</w:t>
      </w:r>
      <w:r w:rsidR="00186BC7">
        <w:t>.4 O sistema não deve permitir a alteração do número do servi</w:t>
      </w:r>
      <w:r w:rsidR="005F25D8">
        <w:t>ço, que é gerado pelo sistema</w:t>
      </w:r>
      <w:r w:rsidR="00186BC7">
        <w:t xml:space="preserve">. </w:t>
      </w:r>
    </w:p>
    <w:p w14:paraId="208E1633" w14:textId="77777777" w:rsidR="004E2910" w:rsidRDefault="003739A9" w:rsidP="0083455F">
      <w:pPr>
        <w:spacing w:line="360" w:lineRule="auto"/>
      </w:pPr>
      <w:r>
        <w:t>7</w:t>
      </w:r>
      <w:r w:rsidR="005676C1">
        <w:t>.5 Para a consulta de um serviço deve ser inserido número do serviço ou descrição do mesmo.</w:t>
      </w:r>
    </w:p>
    <w:p w14:paraId="05F66A63" w14:textId="77777777" w:rsidR="00F02CCF" w:rsidRDefault="003739A9" w:rsidP="0083455F">
      <w:pPr>
        <w:spacing w:line="360" w:lineRule="auto"/>
      </w:pPr>
      <w:r>
        <w:t>7</w:t>
      </w:r>
      <w:r w:rsidR="00F02CCF">
        <w:t>.6 A função de cadastrar serviços estará disponível tanto para o gerente, quanto para o funcionário.</w:t>
      </w:r>
    </w:p>
    <w:p w14:paraId="595C12DB" w14:textId="77777777" w:rsidR="00C6243C" w:rsidRDefault="003739A9" w:rsidP="007E157D">
      <w:pPr>
        <w:pStyle w:val="Ttulo3"/>
        <w:spacing w:line="360" w:lineRule="auto"/>
      </w:pPr>
      <w:bookmarkStart w:id="37" w:name="_Toc476050610"/>
      <w:r>
        <w:t>RF08</w:t>
      </w:r>
      <w:r w:rsidR="00C6243C">
        <w:t xml:space="preserve"> – Gerar ordem de serviço</w:t>
      </w:r>
      <w:bookmarkEnd w:id="37"/>
    </w:p>
    <w:p w14:paraId="3C4C52EB" w14:textId="77777777" w:rsidR="00C6243C" w:rsidRDefault="003739A9" w:rsidP="001F0E6B">
      <w:pPr>
        <w:spacing w:line="360" w:lineRule="auto"/>
        <w:ind w:left="1123" w:right="51" w:firstLine="0"/>
      </w:pPr>
      <w:r>
        <w:t>8</w:t>
      </w:r>
      <w:r w:rsidR="00C6243C">
        <w:t>.1 O sistema deve permitir a inclusão</w:t>
      </w:r>
      <w:r w:rsidR="00FB4276">
        <w:t>, alteração, cancelamento</w:t>
      </w:r>
      <w:r w:rsidR="001964B2">
        <w:t>, recebimento</w:t>
      </w:r>
      <w:r w:rsidR="00FB4276">
        <w:t xml:space="preserve"> e</w:t>
      </w:r>
      <w:r w:rsidR="002638E2">
        <w:t xml:space="preserve"> consulta</w:t>
      </w:r>
      <w:r w:rsidR="00C6243C">
        <w:t xml:space="preserve"> das ordens de serviços.</w:t>
      </w:r>
    </w:p>
    <w:p w14:paraId="5715E8C5" w14:textId="77777777" w:rsidR="00C6243C" w:rsidRPr="005F42D1" w:rsidRDefault="003739A9" w:rsidP="001F0E6B">
      <w:pPr>
        <w:spacing w:line="360" w:lineRule="auto"/>
        <w:ind w:left="1123" w:right="612" w:firstLine="0"/>
        <w:rPr>
          <w:vertAlign w:val="subscript"/>
        </w:rPr>
      </w:pPr>
      <w:r>
        <w:t>8</w:t>
      </w:r>
      <w:r w:rsidR="00D67856">
        <w:t>.2 A</w:t>
      </w:r>
      <w:r w:rsidR="00C6243C">
        <w:t xml:space="preserve"> função</w:t>
      </w:r>
      <w:r w:rsidR="00D67856">
        <w:t xml:space="preserve"> de gerar ordem de serviço</w:t>
      </w:r>
      <w:r w:rsidR="00C6243C">
        <w:t xml:space="preserve"> estará disponível tanto para o gerente quanto para o funcionário.</w:t>
      </w:r>
    </w:p>
    <w:p w14:paraId="7E8FC0E1" w14:textId="07BB2D50" w:rsidR="00C6243C" w:rsidRDefault="003739A9" w:rsidP="001F0E6B">
      <w:pPr>
        <w:spacing w:line="360" w:lineRule="auto"/>
        <w:ind w:left="1123" w:right="612" w:firstLine="0"/>
      </w:pPr>
      <w:r>
        <w:t>8</w:t>
      </w:r>
      <w:r w:rsidR="00C6243C">
        <w:t>.3 Para a i</w:t>
      </w:r>
      <w:r w:rsidR="006A3DF0">
        <w:t>nclusão de uma ordem de serviço</w:t>
      </w:r>
      <w:r w:rsidR="00C6243C">
        <w:t xml:space="preserve"> serão necessários os seguintes dados: cliente (pré-cadastrado)</w:t>
      </w:r>
      <w:r w:rsidR="005D496D">
        <w:t>*</w:t>
      </w:r>
      <w:r w:rsidR="008F56F3">
        <w:t>,</w:t>
      </w:r>
      <w:r w:rsidR="00C6243C">
        <w:t xml:space="preserve"> número da ordem de serviço</w:t>
      </w:r>
      <w:r w:rsidR="00E65E27">
        <w:t>*</w:t>
      </w:r>
      <w:r w:rsidR="00C6243C">
        <w:t xml:space="preserve"> (</w:t>
      </w:r>
      <w:r w:rsidR="002F5E49" w:rsidRPr="001519D8">
        <w:t>gerado pelo sistema</w:t>
      </w:r>
      <w:r w:rsidR="005D496D">
        <w:t>), data</w:t>
      </w:r>
      <w:r w:rsidR="0054195F">
        <w:t xml:space="preserve"> de abertura</w:t>
      </w:r>
      <w:r w:rsidR="00F40359">
        <w:t>*</w:t>
      </w:r>
      <w:r w:rsidR="005D496D">
        <w:t>, veículo</w:t>
      </w:r>
      <w:r w:rsidR="005606D7">
        <w:t xml:space="preserve"> </w:t>
      </w:r>
      <w:r w:rsidR="00D9751D">
        <w:t>(pré-cadastrado)</w:t>
      </w:r>
      <w:r w:rsidR="00201AF3">
        <w:t>*</w:t>
      </w:r>
      <w:r w:rsidR="005D496D">
        <w:t xml:space="preserve">, </w:t>
      </w:r>
      <w:r w:rsidR="00C6243C">
        <w:t xml:space="preserve">quilometragem </w:t>
      </w:r>
      <w:r w:rsidR="00847649">
        <w:t>atual</w:t>
      </w:r>
      <w:r w:rsidR="00C6243C">
        <w:t>, produtos utilizados (pré-cadastrado</w:t>
      </w:r>
      <w:r w:rsidR="005606D7">
        <w:t>s), serviços (pré-cadastrados),</w:t>
      </w:r>
      <w:r w:rsidR="00C6243C">
        <w:t xml:space="preserve"> mecânico</w:t>
      </w:r>
      <w:r w:rsidR="00D22B4F">
        <w:t>s</w:t>
      </w:r>
      <w:r w:rsidR="007C4A46">
        <w:t>*</w:t>
      </w:r>
      <w:r w:rsidR="00C6243C">
        <w:t xml:space="preserve">, status </w:t>
      </w:r>
      <w:r w:rsidR="003325E8">
        <w:t xml:space="preserve">da ordem de serviço </w:t>
      </w:r>
      <w:r w:rsidR="00C6243C">
        <w:t>(aberto, fechado</w:t>
      </w:r>
      <w:r w:rsidR="000B0642">
        <w:t xml:space="preserve"> e cancelado</w:t>
      </w:r>
      <w:r w:rsidR="005606D7">
        <w:t>), data de fechamento.</w:t>
      </w:r>
    </w:p>
    <w:p w14:paraId="6BE7667B" w14:textId="77777777" w:rsidR="00C94263" w:rsidRDefault="003739A9" w:rsidP="007E157D">
      <w:pPr>
        <w:spacing w:line="360" w:lineRule="auto"/>
        <w:ind w:left="1843" w:right="613" w:firstLine="0"/>
      </w:pPr>
      <w:r>
        <w:t>8</w:t>
      </w:r>
      <w:r w:rsidR="00C6243C">
        <w:t>.3.1</w:t>
      </w:r>
      <w:r w:rsidR="00C94263">
        <w:t xml:space="preserve"> Podem ser cadastrados mais de um ser</w:t>
      </w:r>
      <w:r w:rsidR="00F40359">
        <w:t>viço em uma ordem de serviço, podendo ter somente um mecânico por serviço.</w:t>
      </w:r>
      <w:r w:rsidR="00C94263">
        <w:t xml:space="preserve"> </w:t>
      </w:r>
      <w:r w:rsidR="00C6243C">
        <w:t xml:space="preserve"> </w:t>
      </w:r>
    </w:p>
    <w:p w14:paraId="27536882" w14:textId="77777777" w:rsidR="008F56F3" w:rsidRDefault="00672034" w:rsidP="007E157D">
      <w:pPr>
        <w:spacing w:line="360" w:lineRule="auto"/>
        <w:ind w:left="1843" w:right="613" w:firstLine="0"/>
      </w:pPr>
      <w:r>
        <w:t>8.3.2 Apó</w:t>
      </w:r>
      <w:r w:rsidR="008F56F3">
        <w:t>s a entrada do dado cliente, o sistema deve apresentar o nome e o CPF/CNPJ e telefone.</w:t>
      </w:r>
    </w:p>
    <w:p w14:paraId="45DD0563" w14:textId="14D927AB" w:rsidR="00672034" w:rsidRDefault="00672034" w:rsidP="007E157D">
      <w:pPr>
        <w:spacing w:line="360" w:lineRule="auto"/>
        <w:ind w:left="1843" w:right="613" w:firstLine="0"/>
      </w:pPr>
      <w:r>
        <w:lastRenderedPageBreak/>
        <w:t>8.3.3 Após a entrada do dado veículo, o sistema deve apresentar a marcar, o modelo, placa e cor do veículo</w:t>
      </w:r>
      <w:r w:rsidR="0025427E">
        <w:t>, e</w:t>
      </w:r>
      <w:r w:rsidR="000D2EB4">
        <w:t xml:space="preserve"> aceitar apenas um veiculo por Ordem de Serviço.</w:t>
      </w:r>
    </w:p>
    <w:p w14:paraId="4B248FB7" w14:textId="77777777" w:rsidR="00C6243C" w:rsidRDefault="003739A9" w:rsidP="007E157D">
      <w:pPr>
        <w:spacing w:line="360" w:lineRule="auto"/>
        <w:ind w:left="1843" w:right="613" w:firstLine="0"/>
      </w:pPr>
      <w:r>
        <w:t>8</w:t>
      </w:r>
      <w:r w:rsidR="0081502E">
        <w:t>.3.4</w:t>
      </w:r>
      <w:r w:rsidR="00C94263">
        <w:t xml:space="preserve"> </w:t>
      </w:r>
      <w:r w:rsidR="00C6243C">
        <w:t>Os dados pré-cadastrados em caso de não estarem ca</w:t>
      </w:r>
      <w:r w:rsidR="005D496D">
        <w:t>dastrados poderá ser realizado o cadastro do mesmo</w:t>
      </w:r>
      <w:r w:rsidR="00C6243C">
        <w:t xml:space="preserve"> no ato da funcionalidade gerar ordem de serviços</w:t>
      </w:r>
      <w:r w:rsidR="002B780F">
        <w:t>, considerando as regras de cadastro dos mesmos</w:t>
      </w:r>
      <w:r w:rsidR="00AE142A">
        <w:t>.</w:t>
      </w:r>
    </w:p>
    <w:p w14:paraId="54AA36C5" w14:textId="77777777" w:rsidR="00C6243C" w:rsidRDefault="003739A9" w:rsidP="007E157D">
      <w:pPr>
        <w:spacing w:line="360" w:lineRule="auto"/>
        <w:ind w:left="1843" w:right="613" w:firstLine="0"/>
      </w:pPr>
      <w:r>
        <w:t>8</w:t>
      </w:r>
      <w:r w:rsidR="00C6243C">
        <w:t>.3.</w:t>
      </w:r>
      <w:r w:rsidR="00FA0105">
        <w:t>5</w:t>
      </w:r>
      <w:r w:rsidR="00C6243C">
        <w:t xml:space="preserve"> </w:t>
      </w:r>
      <w:r w:rsidR="004B12CA">
        <w:t xml:space="preserve"> </w:t>
      </w:r>
      <w:r w:rsidR="000B0642">
        <w:t xml:space="preserve">Ao criar uma ordem, devera ser atribuído ao status a opção “aberto”. </w:t>
      </w:r>
      <w:r w:rsidR="00927F5A">
        <w:t xml:space="preserve">Enquanto uma ordem estiver com </w:t>
      </w:r>
      <w:r w:rsidR="00C6243C">
        <w:t xml:space="preserve">status em aberto, </w:t>
      </w:r>
      <w:r w:rsidR="00927F5A">
        <w:t>o sistema deve permitir</w:t>
      </w:r>
      <w:r w:rsidR="0054195F">
        <w:t xml:space="preserve"> </w:t>
      </w:r>
      <w:r w:rsidR="00C6243C">
        <w:t>ser incluído ou excluído mecânico</w:t>
      </w:r>
      <w:r w:rsidR="00F40359">
        <w:t xml:space="preserve">, </w:t>
      </w:r>
      <w:r w:rsidR="00B717A7">
        <w:t>serviço</w:t>
      </w:r>
      <w:r w:rsidR="00F40359">
        <w:t xml:space="preserve"> e produtos</w:t>
      </w:r>
      <w:r w:rsidR="00C6243C">
        <w:t>.</w:t>
      </w:r>
    </w:p>
    <w:p w14:paraId="210414DC" w14:textId="77777777" w:rsidR="006C4CB3" w:rsidRDefault="003739A9" w:rsidP="007E157D">
      <w:pPr>
        <w:spacing w:line="360" w:lineRule="auto"/>
        <w:ind w:left="1134" w:right="613" w:firstLine="0"/>
      </w:pPr>
      <w:r>
        <w:t>8</w:t>
      </w:r>
      <w:r w:rsidR="00131423">
        <w:t>.4</w:t>
      </w:r>
      <w:r w:rsidR="00E545D7">
        <w:t xml:space="preserve"> A ordem de serviço após ser preenchida poderá ser impressa ou gerar um arquivo pdf</w:t>
      </w:r>
      <w:r w:rsidR="006C4CB3">
        <w:t>.</w:t>
      </w:r>
    </w:p>
    <w:p w14:paraId="34A107FA" w14:textId="77777777" w:rsidR="006C4CB3" w:rsidRDefault="003739A9" w:rsidP="007E157D">
      <w:pPr>
        <w:spacing w:line="360" w:lineRule="auto"/>
        <w:ind w:left="2001" w:right="612" w:firstLine="0"/>
      </w:pPr>
      <w:r>
        <w:t>8</w:t>
      </w:r>
      <w:r w:rsidR="006C4CB3">
        <w:t xml:space="preserve">.4.1 Para a impressão serão necessários </w:t>
      </w:r>
      <w:r w:rsidR="00E545D7">
        <w:t>os seguintes dados:</w:t>
      </w:r>
      <w:r w:rsidR="006C4CB3">
        <w:t xml:space="preserve"> </w:t>
      </w:r>
      <w:r w:rsidR="00C35286">
        <w:t>nome do cliente, número da ordem de serviço</w:t>
      </w:r>
      <w:r w:rsidR="006C4CB3">
        <w:t>, data</w:t>
      </w:r>
      <w:r w:rsidR="0054195F">
        <w:t xml:space="preserve"> de abertura</w:t>
      </w:r>
      <w:r w:rsidR="006C4CB3">
        <w:t>,</w:t>
      </w:r>
      <w:r w:rsidR="0054195F">
        <w:t xml:space="preserve"> data de fechamento,</w:t>
      </w:r>
      <w:r w:rsidR="00A75072">
        <w:t xml:space="preserve"> modelo do veículo,</w:t>
      </w:r>
      <w:r w:rsidR="006C4CB3">
        <w:t xml:space="preserve"> </w:t>
      </w:r>
      <w:r w:rsidR="00A75072">
        <w:t xml:space="preserve">marca do veículo, </w:t>
      </w:r>
      <w:r w:rsidR="0054195F">
        <w:t>placa, quilometragem atual,</w:t>
      </w:r>
      <w:r w:rsidR="006C4CB3">
        <w:t xml:space="preserve"> produtos </w:t>
      </w:r>
      <w:r w:rsidR="0054195F">
        <w:t>utilizados</w:t>
      </w:r>
      <w:r w:rsidR="006C4CB3">
        <w:t>, serviço</w:t>
      </w:r>
      <w:r w:rsidR="0054195F">
        <w:t>s</w:t>
      </w:r>
      <w:r w:rsidR="008A544E">
        <w:t xml:space="preserve"> executados</w:t>
      </w:r>
      <w:r w:rsidR="006C4CB3">
        <w:t>, valor total, mecânico</w:t>
      </w:r>
      <w:r w:rsidR="0054195F">
        <w:t>(s)</w:t>
      </w:r>
      <w:r w:rsidR="00D35225">
        <w:t>.</w:t>
      </w:r>
    </w:p>
    <w:p w14:paraId="20BBC34F" w14:textId="77777777" w:rsidR="00131423" w:rsidRDefault="003739A9" w:rsidP="007E157D">
      <w:pPr>
        <w:spacing w:line="360" w:lineRule="auto"/>
        <w:ind w:left="1230" w:right="613" w:firstLine="0"/>
      </w:pPr>
      <w:r>
        <w:t>8</w:t>
      </w:r>
      <w:r w:rsidR="00742303">
        <w:t xml:space="preserve">.5 </w:t>
      </w:r>
      <w:r w:rsidR="00131423">
        <w:t>O sistema não deve permitir a exclu</w:t>
      </w:r>
      <w:r w:rsidR="00D35225">
        <w:t>são de uma ordem de serviço, porém pode ser cancelada</w:t>
      </w:r>
      <w:r w:rsidR="000B0642">
        <w:t>, mudando seu estatus para “cancelado” e solicitando nesse momento a data do fechamento e uma observação sobre o motivo do cancelamento</w:t>
      </w:r>
      <w:r w:rsidR="00D35225">
        <w:t>.</w:t>
      </w:r>
    </w:p>
    <w:p w14:paraId="5E407E19" w14:textId="2864D6A2" w:rsidR="006A3DF0" w:rsidRDefault="003739A9" w:rsidP="000F7C32">
      <w:pPr>
        <w:spacing w:line="360" w:lineRule="auto"/>
        <w:ind w:left="1276" w:right="613" w:firstLine="0"/>
      </w:pPr>
      <w:r>
        <w:t>8</w:t>
      </w:r>
      <w:r w:rsidR="00742303">
        <w:t>.6</w:t>
      </w:r>
      <w:r w:rsidR="005676C1">
        <w:t xml:space="preserve"> </w:t>
      </w:r>
      <w:r w:rsidR="006B479A">
        <w:t>A</w:t>
      </w:r>
      <w:r w:rsidR="005676C1">
        <w:t xml:space="preserve"> consulta de uma ordem de serviço deve ser </w:t>
      </w:r>
      <w:r w:rsidR="006B479A">
        <w:t xml:space="preserve">por: </w:t>
      </w:r>
      <w:r w:rsidR="005676C1">
        <w:t xml:space="preserve">número da ordem </w:t>
      </w:r>
      <w:r w:rsidR="000132AA">
        <w:t xml:space="preserve">de serviço, </w:t>
      </w:r>
      <w:r w:rsidR="005A0F37">
        <w:t xml:space="preserve">ou </w:t>
      </w:r>
      <w:r w:rsidR="000132AA">
        <w:t>nome do cliente,</w:t>
      </w:r>
      <w:r w:rsidR="005676C1">
        <w:t xml:space="preserve"> data</w:t>
      </w:r>
      <w:r w:rsidR="000132AA">
        <w:t xml:space="preserve"> de abertura</w:t>
      </w:r>
      <w:r w:rsidR="000D3D3C">
        <w:t xml:space="preserve">, </w:t>
      </w:r>
      <w:r w:rsidR="000132AA">
        <w:t>fechamento</w:t>
      </w:r>
      <w:r w:rsidR="000D3D3C">
        <w:t xml:space="preserve"> ou status</w:t>
      </w:r>
      <w:r w:rsidR="005676C1">
        <w:t xml:space="preserve">. </w:t>
      </w:r>
    </w:p>
    <w:p w14:paraId="6B325B19" w14:textId="2BEDA54E" w:rsidR="006A3DF0" w:rsidRDefault="003739A9" w:rsidP="000F7C32">
      <w:pPr>
        <w:spacing w:line="360" w:lineRule="auto"/>
        <w:ind w:left="1276" w:right="613" w:firstLine="0"/>
      </w:pPr>
      <w:r>
        <w:t>8</w:t>
      </w:r>
      <w:r w:rsidR="006A3DF0">
        <w:t>.7 Quando a ordem de serviço for fechada</w:t>
      </w:r>
      <w:r w:rsidR="008F56F3">
        <w:t xml:space="preserve">, poderá ser feito a entrada do pagamento, com </w:t>
      </w:r>
      <w:r w:rsidR="00F65B3C">
        <w:t>a entrada da data do pagamento, o valor a receber e valor pago</w:t>
      </w:r>
      <w:r w:rsidR="008F56F3">
        <w:t>.</w:t>
      </w:r>
    </w:p>
    <w:p w14:paraId="56EB673E" w14:textId="5E57B17C" w:rsidR="00F65B3C" w:rsidRDefault="00F65B3C" w:rsidP="00F65B3C">
      <w:pPr>
        <w:spacing w:line="360" w:lineRule="auto"/>
        <w:ind w:left="2124" w:right="613" w:firstLine="7"/>
      </w:pPr>
      <w:r>
        <w:lastRenderedPageBreak/>
        <w:t>8.7.1 O sistema deve somar o total dos valores dos serviços e dos produtos utilizados e preencher o campo “valor a receber”.</w:t>
      </w:r>
    </w:p>
    <w:p w14:paraId="05DDBC01" w14:textId="77777777" w:rsidR="00A53140" w:rsidRDefault="005676C1" w:rsidP="00A747E1">
      <w:pPr>
        <w:spacing w:line="360" w:lineRule="auto"/>
        <w:ind w:left="2124" w:right="613" w:firstLine="0"/>
      </w:pPr>
      <w:r>
        <w:t xml:space="preserve"> </w:t>
      </w:r>
    </w:p>
    <w:p w14:paraId="268237D3" w14:textId="77777777" w:rsidR="00F02CCF" w:rsidRDefault="00F02CCF" w:rsidP="007E157D">
      <w:pPr>
        <w:pStyle w:val="Ttulo3"/>
        <w:spacing w:line="360" w:lineRule="auto"/>
      </w:pPr>
    </w:p>
    <w:p w14:paraId="6CA45BBD" w14:textId="77777777" w:rsidR="00F02CCF" w:rsidRDefault="00F02CCF" w:rsidP="007E157D">
      <w:pPr>
        <w:pStyle w:val="Ttulo3"/>
        <w:spacing w:line="360" w:lineRule="auto"/>
      </w:pPr>
    </w:p>
    <w:p w14:paraId="78604370" w14:textId="77777777" w:rsidR="00D22B4F" w:rsidRPr="00D22B4F" w:rsidRDefault="00C6243C" w:rsidP="00F02CCF">
      <w:pPr>
        <w:pStyle w:val="Ttulo3"/>
        <w:spacing w:line="360" w:lineRule="auto"/>
      </w:pPr>
      <w:bookmarkStart w:id="38" w:name="_Toc476050611"/>
      <w:r w:rsidRPr="00832E4D">
        <w:t>RF</w:t>
      </w:r>
      <w:r w:rsidR="003739A9">
        <w:t>09</w:t>
      </w:r>
      <w:r>
        <w:t xml:space="preserve"> </w:t>
      </w:r>
      <w:r w:rsidRPr="00371370">
        <w:t>–</w:t>
      </w:r>
      <w:r>
        <w:t xml:space="preserve"> </w:t>
      </w:r>
      <w:r w:rsidRPr="00832E4D">
        <w:t xml:space="preserve">Gerar </w:t>
      </w:r>
      <w:r w:rsidR="001C37C7">
        <w:t xml:space="preserve">relatório de </w:t>
      </w:r>
      <w:r w:rsidRPr="00832E4D">
        <w:t>comissão</w:t>
      </w:r>
      <w:bookmarkEnd w:id="38"/>
    </w:p>
    <w:p w14:paraId="2008218A" w14:textId="77777777" w:rsidR="00C6243C" w:rsidRDefault="003739A9" w:rsidP="007E157D">
      <w:pPr>
        <w:spacing w:line="360" w:lineRule="auto"/>
        <w:ind w:left="1134" w:right="612" w:firstLine="0"/>
      </w:pPr>
      <w:r>
        <w:t>9</w:t>
      </w:r>
      <w:r w:rsidR="00C6243C">
        <w:t>.1 O sistema deve</w:t>
      </w:r>
      <w:r w:rsidR="004B359D">
        <w:t xml:space="preserve"> permitir consulta</w:t>
      </w:r>
      <w:r w:rsidR="00C6243C">
        <w:t xml:space="preserve"> </w:t>
      </w:r>
      <w:r w:rsidR="00DC0C76">
        <w:t xml:space="preserve">referente </w:t>
      </w:r>
      <w:r w:rsidR="000132AA">
        <w:t>a comissão dos</w:t>
      </w:r>
      <w:r w:rsidR="00C6243C">
        <w:t xml:space="preserve"> mecânico</w:t>
      </w:r>
      <w:r w:rsidR="00DC0C76">
        <w:t>s</w:t>
      </w:r>
      <w:r w:rsidR="00C6243C">
        <w:t>.</w:t>
      </w:r>
    </w:p>
    <w:p w14:paraId="72FB7CBA" w14:textId="06AADD47" w:rsidR="00C6243C" w:rsidRDefault="003739A9" w:rsidP="007E157D">
      <w:pPr>
        <w:spacing w:line="360" w:lineRule="auto"/>
        <w:ind w:left="1134" w:right="612" w:firstLine="10"/>
      </w:pPr>
      <w:r>
        <w:t>9</w:t>
      </w:r>
      <w:r w:rsidR="008724F7">
        <w:t xml:space="preserve">.2 </w:t>
      </w:r>
      <w:r w:rsidR="00C6243C">
        <w:t>O sistema deve g</w:t>
      </w:r>
      <w:r w:rsidR="00E66145">
        <w:t>erar um relatório de comissões quando solicitado pelo gerente</w:t>
      </w:r>
      <w:r w:rsidR="00695835">
        <w:t xml:space="preserve">, considerando como </w:t>
      </w:r>
      <w:r w:rsidR="000132AA">
        <w:t>referência</w:t>
      </w:r>
      <w:r w:rsidR="00695835">
        <w:t xml:space="preserve"> </w:t>
      </w:r>
      <w:r w:rsidR="00767D2F">
        <w:t xml:space="preserve">para </w:t>
      </w:r>
      <w:r w:rsidR="00C43C23">
        <w:t>cálculo</w:t>
      </w:r>
      <w:r w:rsidR="00767D2F">
        <w:t xml:space="preserve"> o filtro considerando </w:t>
      </w:r>
      <w:r w:rsidR="00695835">
        <w:t xml:space="preserve">a data </w:t>
      </w:r>
      <w:r w:rsidR="00AF1F28">
        <w:t>de fechamento do serviço</w:t>
      </w:r>
      <w:r w:rsidR="00767D2F">
        <w:t xml:space="preserve"> e para </w:t>
      </w:r>
      <w:r w:rsidR="00C43C23">
        <w:t>cálculo</w:t>
      </w:r>
      <w:r w:rsidR="00767D2F">
        <w:t xml:space="preserve"> as ordens de serviço com status “fechado”</w:t>
      </w:r>
    </w:p>
    <w:p w14:paraId="37BDA9FB" w14:textId="3DB0BBD7" w:rsidR="004763C9" w:rsidRDefault="003739A9" w:rsidP="004763C9">
      <w:pPr>
        <w:spacing w:line="360" w:lineRule="auto"/>
        <w:ind w:left="2060" w:right="613" w:firstLine="0"/>
      </w:pPr>
      <w:r>
        <w:t>9</w:t>
      </w:r>
      <w:r w:rsidR="00FF3406">
        <w:t xml:space="preserve">.2.1 </w:t>
      </w:r>
      <w:r w:rsidR="00C6243C">
        <w:t>O sistema deve gerar um relatório para cada mecânico com suas comissões</w:t>
      </w:r>
      <w:r w:rsidR="00F97E73">
        <w:t>, informando o nome do mecânico</w:t>
      </w:r>
      <w:r w:rsidR="000132AA">
        <w:t>, data de abertura</w:t>
      </w:r>
      <w:r w:rsidR="00CE736D">
        <w:t xml:space="preserve"> da ordem de serviço</w:t>
      </w:r>
      <w:r w:rsidR="000132AA">
        <w:t>, data de fechamento</w:t>
      </w:r>
      <w:r w:rsidR="00CE736D">
        <w:t xml:space="preserve"> da ordem de serviço</w:t>
      </w:r>
      <w:r w:rsidR="000132AA">
        <w:t>,</w:t>
      </w:r>
      <w:r w:rsidR="00D3492A">
        <w:t xml:space="preserve"> </w:t>
      </w:r>
      <w:r w:rsidR="00F1248D">
        <w:t xml:space="preserve">nome do cliente e </w:t>
      </w:r>
      <w:r w:rsidR="00850617">
        <w:t xml:space="preserve">o </w:t>
      </w:r>
      <w:r w:rsidR="00CE736D">
        <w:t>serviço feito pelo mecânico naquela ordem de serviço</w:t>
      </w:r>
      <w:r w:rsidR="00D35225">
        <w:t>.</w:t>
      </w:r>
    </w:p>
    <w:p w14:paraId="6F69E628" w14:textId="079EAC5D" w:rsidR="005D5AFF" w:rsidRDefault="003739A9" w:rsidP="008D02E5">
      <w:pPr>
        <w:spacing w:line="360" w:lineRule="auto"/>
        <w:ind w:left="2001" w:right="613" w:firstLine="0"/>
      </w:pPr>
      <w:r>
        <w:t>9</w:t>
      </w:r>
      <w:r w:rsidR="008D02E5">
        <w:t>.2.2</w:t>
      </w:r>
      <w:r w:rsidR="005D5AFF">
        <w:t xml:space="preserve"> Para calcular a comissão</w:t>
      </w:r>
      <w:r w:rsidR="004763C9">
        <w:t xml:space="preserve"> total</w:t>
      </w:r>
      <w:r w:rsidR="005D5AFF">
        <w:t xml:space="preserve"> deve-se multiplicar o valor </w:t>
      </w:r>
      <w:r w:rsidR="004763C9">
        <w:t xml:space="preserve">total da soma </w:t>
      </w:r>
      <w:r w:rsidR="005D5AFF">
        <w:t>do</w:t>
      </w:r>
      <w:r w:rsidR="004763C9">
        <w:t>s</w:t>
      </w:r>
      <w:r w:rsidR="005D5AFF">
        <w:t xml:space="preserve"> serviço</w:t>
      </w:r>
      <w:r w:rsidR="004763C9">
        <w:t>s</w:t>
      </w:r>
      <w:r w:rsidR="005D5AFF">
        <w:t xml:space="preserve"> pela porcentagem que foi vinculada ao mecânico no seu cadastro.</w:t>
      </w:r>
      <w:r w:rsidR="004763C9">
        <w:t xml:space="preserve"> A comissão total deve aparecer ao lado da soma dos serviços.</w:t>
      </w:r>
    </w:p>
    <w:p w14:paraId="4CAF828B" w14:textId="2CD2C1E2" w:rsidR="00C6243C" w:rsidRDefault="003739A9" w:rsidP="007E157D">
      <w:pPr>
        <w:spacing w:line="360" w:lineRule="auto"/>
        <w:ind w:left="2060" w:right="613" w:firstLine="0"/>
      </w:pPr>
      <w:r>
        <w:t>9</w:t>
      </w:r>
      <w:r w:rsidR="005D5AFF">
        <w:t>.2.3</w:t>
      </w:r>
      <w:r w:rsidR="00FF3406">
        <w:tab/>
      </w:r>
      <w:r w:rsidR="00C6243C">
        <w:t>O relatóri</w:t>
      </w:r>
      <w:r w:rsidR="00213841">
        <w:t>o deve s</w:t>
      </w:r>
      <w:r w:rsidR="00260C25">
        <w:t>er organizado</w:t>
      </w:r>
      <w:r w:rsidR="004F1D69">
        <w:t xml:space="preserve"> em ordem crescente</w:t>
      </w:r>
      <w:r w:rsidR="00260C25">
        <w:t xml:space="preserve"> por data de fechamento.</w:t>
      </w:r>
    </w:p>
    <w:p w14:paraId="3D6F7739" w14:textId="77777777" w:rsidR="004B359D" w:rsidRDefault="003739A9" w:rsidP="007E157D">
      <w:pPr>
        <w:spacing w:line="360" w:lineRule="auto"/>
        <w:ind w:left="1134" w:right="613" w:firstLine="0"/>
      </w:pPr>
      <w:r>
        <w:t>9</w:t>
      </w:r>
      <w:r w:rsidR="00213841">
        <w:t>.3</w:t>
      </w:r>
      <w:r w:rsidR="005D5AFF">
        <w:t xml:space="preserve"> </w:t>
      </w:r>
      <w:r w:rsidR="003F3D1F">
        <w:t xml:space="preserve">O sistema deve permitir </w:t>
      </w:r>
      <w:r w:rsidR="001A0A94">
        <w:t xml:space="preserve">imprimir </w:t>
      </w:r>
      <w:r w:rsidR="002C1630">
        <w:t xml:space="preserve">o </w:t>
      </w:r>
      <w:r w:rsidR="00260C25">
        <w:t>relatório</w:t>
      </w:r>
      <w:r w:rsidR="002C1630">
        <w:t xml:space="preserve"> </w:t>
      </w:r>
      <w:r w:rsidR="001A0A94">
        <w:t xml:space="preserve">ou </w:t>
      </w:r>
      <w:r w:rsidR="003F3D1F">
        <w:t>salva</w:t>
      </w:r>
      <w:r w:rsidR="001A0A94">
        <w:t xml:space="preserve">r </w:t>
      </w:r>
      <w:r w:rsidR="003F3D1F">
        <w:t>em formato pdf.</w:t>
      </w:r>
    </w:p>
    <w:p w14:paraId="783DA995" w14:textId="77777777" w:rsidR="00F02CCF" w:rsidRDefault="003739A9" w:rsidP="007E157D">
      <w:pPr>
        <w:spacing w:line="360" w:lineRule="auto"/>
        <w:ind w:left="1134" w:right="613" w:firstLine="0"/>
      </w:pPr>
      <w:r>
        <w:t>9</w:t>
      </w:r>
      <w:r w:rsidR="00F02CCF">
        <w:t>.4  A função de gerar relatório de comissões estará disponível somente para o gerente.</w:t>
      </w:r>
    </w:p>
    <w:p w14:paraId="709FBE33" w14:textId="77777777" w:rsidR="00111D7B" w:rsidRDefault="00111D7B" w:rsidP="007E157D">
      <w:pPr>
        <w:pStyle w:val="Ttulo3"/>
        <w:spacing w:line="360" w:lineRule="auto"/>
      </w:pPr>
      <w:bookmarkStart w:id="39" w:name="_Toc476050612"/>
      <w:r w:rsidRPr="00832E4D">
        <w:lastRenderedPageBreak/>
        <w:t>RF</w:t>
      </w:r>
      <w:r w:rsidR="003739A9">
        <w:t>10</w:t>
      </w:r>
      <w:r>
        <w:t xml:space="preserve"> </w:t>
      </w:r>
      <w:r w:rsidRPr="00371370">
        <w:t>–</w:t>
      </w:r>
      <w:r>
        <w:t xml:space="preserve"> </w:t>
      </w:r>
      <w:r w:rsidR="00232FB2">
        <w:t>Gerar r</w:t>
      </w:r>
      <w:r>
        <w:t xml:space="preserve">elatório de </w:t>
      </w:r>
      <w:r w:rsidR="00FB3AC3">
        <w:t xml:space="preserve">ordens de </w:t>
      </w:r>
      <w:r>
        <w:t>serviços</w:t>
      </w:r>
      <w:bookmarkEnd w:id="39"/>
    </w:p>
    <w:p w14:paraId="3B509B25" w14:textId="77777777" w:rsidR="00111D7B" w:rsidRDefault="003739A9" w:rsidP="007E157D">
      <w:pPr>
        <w:spacing w:line="360" w:lineRule="auto"/>
        <w:ind w:left="1134" w:right="613" w:firstLine="0"/>
      </w:pPr>
      <w:r>
        <w:t>10</w:t>
      </w:r>
      <w:r w:rsidR="00111D7B">
        <w:t>.1  O sistema deve gerar um relatório de serviços realiza</w:t>
      </w:r>
      <w:r w:rsidR="00110803">
        <w:t>dos.</w:t>
      </w:r>
    </w:p>
    <w:p w14:paraId="1E5CB495" w14:textId="77777777" w:rsidR="00110803" w:rsidRDefault="003739A9" w:rsidP="007E157D">
      <w:pPr>
        <w:spacing w:line="360" w:lineRule="auto"/>
        <w:ind w:left="1134" w:right="613" w:firstLine="0"/>
      </w:pPr>
      <w:r>
        <w:t>10</w:t>
      </w:r>
      <w:r w:rsidR="00110803">
        <w:t xml:space="preserve">.2  O relatório pode ser gerado </w:t>
      </w:r>
      <w:r w:rsidR="00A46ECB">
        <w:t xml:space="preserve">a partir </w:t>
      </w:r>
      <w:r w:rsidR="00110803">
        <w:t>d</w:t>
      </w:r>
      <w:r w:rsidR="00696465">
        <w:t xml:space="preserve">os seguintes </w:t>
      </w:r>
      <w:r w:rsidR="00A46ECB">
        <w:t>filtros</w:t>
      </w:r>
      <w:ins w:id="40" w:author="Silvia Helena" w:date="2016-12-06T09:28:00Z">
        <w:r w:rsidR="00474D15">
          <w:t>:</w:t>
        </w:r>
      </w:ins>
      <w:del w:id="41" w:author="Silvia Helena" w:date="2016-12-06T09:28:00Z">
        <w:r w:rsidR="00110803" w:rsidDel="00474D15">
          <w:delText>.</w:delText>
        </w:r>
      </w:del>
    </w:p>
    <w:p w14:paraId="65887F4F" w14:textId="77777777" w:rsidR="00110803" w:rsidRDefault="003739A9" w:rsidP="007E157D">
      <w:pPr>
        <w:spacing w:line="360" w:lineRule="auto"/>
        <w:ind w:left="2124" w:right="613" w:firstLine="0"/>
      </w:pPr>
      <w:r>
        <w:t>10</w:t>
      </w:r>
      <w:r w:rsidR="00110803">
        <w:t xml:space="preserve">.2.1 O usuário escolhe </w:t>
      </w:r>
      <w:r w:rsidR="00712E58">
        <w:t xml:space="preserve">um período considerando como </w:t>
      </w:r>
      <w:r w:rsidR="00715372">
        <w:t>referência</w:t>
      </w:r>
      <w:r w:rsidR="00712E58">
        <w:t xml:space="preserve"> a </w:t>
      </w:r>
      <w:r w:rsidR="00110803">
        <w:t>data</w:t>
      </w:r>
      <w:r w:rsidR="00715372">
        <w:t xml:space="preserve"> de abertura ou fechamento das ordens de serviço.</w:t>
      </w:r>
    </w:p>
    <w:p w14:paraId="5F5E41D1" w14:textId="2EB5D772" w:rsidR="00FA7A9E" w:rsidRDefault="003739A9" w:rsidP="007E157D">
      <w:pPr>
        <w:spacing w:line="360" w:lineRule="auto"/>
        <w:ind w:left="2124" w:right="613" w:firstLine="0"/>
      </w:pPr>
      <w:r>
        <w:t>10</w:t>
      </w:r>
      <w:r w:rsidR="00F77850">
        <w:t>.2.2</w:t>
      </w:r>
      <w:r w:rsidR="00715372">
        <w:t xml:space="preserve"> </w:t>
      </w:r>
      <w:r w:rsidR="00696465">
        <w:t xml:space="preserve">O usuário escolhe um cliente e um período considerando como </w:t>
      </w:r>
      <w:r w:rsidR="00FA7A9E">
        <w:t>referência</w:t>
      </w:r>
      <w:r w:rsidR="00696465">
        <w:t xml:space="preserve"> a data</w:t>
      </w:r>
      <w:r w:rsidR="00FA7A9E" w:rsidRPr="00FA7A9E">
        <w:t xml:space="preserve"> </w:t>
      </w:r>
      <w:r w:rsidR="00FA7A9E">
        <w:t>de abertura ou fechamento das ordens de serviço.</w:t>
      </w:r>
    </w:p>
    <w:p w14:paraId="3E0FD2F5" w14:textId="77777777" w:rsidR="00223245" w:rsidRDefault="003739A9" w:rsidP="007E157D">
      <w:pPr>
        <w:spacing w:line="360" w:lineRule="auto"/>
        <w:ind w:left="1124" w:right="613" w:firstLine="0"/>
      </w:pPr>
      <w:r>
        <w:t>10</w:t>
      </w:r>
      <w:r w:rsidR="000F7C32">
        <w:t>.3</w:t>
      </w:r>
      <w:r w:rsidR="00223245">
        <w:t xml:space="preserve"> </w:t>
      </w:r>
      <w:r w:rsidR="00715372">
        <w:t>P</w:t>
      </w:r>
      <w:r w:rsidR="00223245">
        <w:t>ara to</w:t>
      </w:r>
      <w:r w:rsidR="00715372">
        <w:t>do</w:t>
      </w:r>
      <w:r w:rsidR="00223245">
        <w:t>s os filtros poderá ser selecionado o status (aberto, fechado ou ambos)</w:t>
      </w:r>
    </w:p>
    <w:p w14:paraId="001CC74A" w14:textId="77777777" w:rsidR="00111D7B" w:rsidRDefault="003739A9" w:rsidP="007E157D">
      <w:pPr>
        <w:spacing w:line="360" w:lineRule="auto"/>
        <w:ind w:left="1134" w:right="613"/>
      </w:pPr>
      <w:r>
        <w:t>10</w:t>
      </w:r>
      <w:r w:rsidR="00FA7A9E">
        <w:t>.4</w:t>
      </w:r>
      <w:r w:rsidR="00110803">
        <w:t xml:space="preserve">  No relatório deve conter os seguintes </w:t>
      </w:r>
      <w:r w:rsidR="00F7442F">
        <w:t>dados</w:t>
      </w:r>
      <w:r w:rsidR="00105397">
        <w:t xml:space="preserve">: data de abertura e fechamento da ordem de </w:t>
      </w:r>
      <w:r w:rsidR="00815427">
        <w:t>serviço, nome do cliente,</w:t>
      </w:r>
      <w:r w:rsidR="00110803">
        <w:t xml:space="preserve"> </w:t>
      </w:r>
      <w:r w:rsidR="006E3DD1">
        <w:t>número da ordem de serviço,</w:t>
      </w:r>
      <w:r w:rsidR="00105397">
        <w:t xml:space="preserve"> modelo do veículo e placa,</w:t>
      </w:r>
      <w:r w:rsidR="006E3DD1">
        <w:t xml:space="preserve"> </w:t>
      </w:r>
      <w:r w:rsidR="00110803">
        <w:t>descrição do</w:t>
      </w:r>
      <w:r w:rsidR="00105397">
        <w:t>s</w:t>
      </w:r>
      <w:r w:rsidR="00110803">
        <w:t xml:space="preserve"> serviço</w:t>
      </w:r>
      <w:r w:rsidR="00105397">
        <w:t>s</w:t>
      </w:r>
      <w:r w:rsidR="008614F2">
        <w:t>,</w:t>
      </w:r>
      <w:r w:rsidR="00105397">
        <w:t xml:space="preserve"> valor de cada</w:t>
      </w:r>
      <w:r w:rsidR="006E3DD1">
        <w:t xml:space="preserve"> serviço</w:t>
      </w:r>
      <w:r w:rsidR="008614F2">
        <w:t xml:space="preserve"> e mecânico</w:t>
      </w:r>
      <w:r w:rsidR="006E3DD1">
        <w:t>.</w:t>
      </w:r>
    </w:p>
    <w:p w14:paraId="6B1623E4" w14:textId="77777777" w:rsidR="00AD189A" w:rsidRDefault="003739A9" w:rsidP="007E157D">
      <w:pPr>
        <w:spacing w:line="360" w:lineRule="auto"/>
        <w:ind w:left="1134" w:right="613"/>
      </w:pPr>
      <w:r>
        <w:t>10</w:t>
      </w:r>
      <w:r w:rsidR="00FA7A9E">
        <w:t>.5</w:t>
      </w:r>
      <w:r w:rsidR="00AD189A">
        <w:t xml:space="preserve">  O sistema deve permitir a impressão do relatório ou salva-lo em formato pdf.</w:t>
      </w:r>
    </w:p>
    <w:p w14:paraId="4B6BE301" w14:textId="77777777" w:rsidR="00F02CCF" w:rsidRDefault="003739A9" w:rsidP="007E157D">
      <w:pPr>
        <w:spacing w:line="360" w:lineRule="auto"/>
        <w:ind w:left="1134" w:right="613"/>
        <w:rPr>
          <w:ins w:id="42" w:author="Viviane" w:date="2016-07-04T19:29:00Z"/>
        </w:rPr>
      </w:pPr>
      <w:r>
        <w:t>10</w:t>
      </w:r>
      <w:r w:rsidR="00F02CCF">
        <w:t>.6  A função de gerar relatórios de ordens de serviço estará disponível somente para o gerente.</w:t>
      </w:r>
    </w:p>
    <w:p w14:paraId="04F08B49" w14:textId="77777777" w:rsidR="00105397" w:rsidRDefault="00105397" w:rsidP="00105397">
      <w:pPr>
        <w:spacing w:line="360" w:lineRule="auto"/>
        <w:ind w:left="0" w:right="613" w:firstLine="0"/>
        <w:rPr>
          <w:b/>
        </w:rPr>
      </w:pPr>
    </w:p>
    <w:p w14:paraId="1B1C34E8" w14:textId="77777777" w:rsidR="00B55973" w:rsidRDefault="003739A9" w:rsidP="00105397">
      <w:pPr>
        <w:pStyle w:val="Ttulo3"/>
      </w:pPr>
      <w:bookmarkStart w:id="43" w:name="_Toc476050613"/>
      <w:r>
        <w:t>RF11</w:t>
      </w:r>
      <w:r w:rsidR="00105397">
        <w:t xml:space="preserve"> - Gerar relatório f</w:t>
      </w:r>
      <w:r w:rsidR="00105397" w:rsidRPr="001C37C7">
        <w:t>inanceiro</w:t>
      </w:r>
      <w:bookmarkEnd w:id="43"/>
    </w:p>
    <w:p w14:paraId="24266367" w14:textId="77777777" w:rsidR="00105397" w:rsidRDefault="003739A9" w:rsidP="00105397">
      <w:pPr>
        <w:spacing w:line="360" w:lineRule="auto"/>
        <w:ind w:left="1134" w:right="613" w:firstLine="0"/>
      </w:pPr>
      <w:r>
        <w:t>11</w:t>
      </w:r>
      <w:r w:rsidR="00105397">
        <w:t>.1  O sistema deve gerar um relatório dos pagamentos das ordens de serviço.</w:t>
      </w:r>
    </w:p>
    <w:p w14:paraId="6FC025F4" w14:textId="77777777" w:rsidR="00105397" w:rsidRDefault="003739A9" w:rsidP="00105397">
      <w:pPr>
        <w:spacing w:line="360" w:lineRule="auto"/>
        <w:ind w:left="1134" w:right="613" w:firstLine="0"/>
      </w:pPr>
      <w:r>
        <w:t>11</w:t>
      </w:r>
      <w:r w:rsidR="00105397">
        <w:t>.2  O relatório pode ser gerado a partir dos seguintes filtros.</w:t>
      </w:r>
    </w:p>
    <w:p w14:paraId="397D030B" w14:textId="77777777" w:rsidR="00105397" w:rsidRDefault="003739A9" w:rsidP="00105397">
      <w:pPr>
        <w:spacing w:line="360" w:lineRule="auto"/>
        <w:ind w:left="2124" w:right="613" w:firstLine="0"/>
      </w:pPr>
      <w:r>
        <w:t>11</w:t>
      </w:r>
      <w:r w:rsidR="00105397">
        <w:t>.2.1 O usuá</w:t>
      </w:r>
      <w:r w:rsidR="0049789B">
        <w:t xml:space="preserve">rio escolhe todas ordens de serviços, somente as pagas ou somente as não pagas </w:t>
      </w:r>
      <w:r w:rsidR="00105397">
        <w:t>considerando como referência a data</w:t>
      </w:r>
      <w:r w:rsidR="009F5B34">
        <w:t xml:space="preserve"> de fechamento</w:t>
      </w:r>
      <w:r w:rsidR="00105397">
        <w:t xml:space="preserve"> das ordens de serviço.</w:t>
      </w:r>
    </w:p>
    <w:p w14:paraId="0BEA8B26" w14:textId="77777777" w:rsidR="00105397" w:rsidRDefault="003739A9" w:rsidP="00105397">
      <w:pPr>
        <w:spacing w:line="360" w:lineRule="auto"/>
        <w:ind w:left="2124" w:right="613" w:firstLine="0"/>
      </w:pPr>
      <w:r>
        <w:lastRenderedPageBreak/>
        <w:t>11</w:t>
      </w:r>
      <w:r w:rsidR="00105397">
        <w:t>.2.2 O u</w:t>
      </w:r>
      <w:r w:rsidR="00A747E1">
        <w:t xml:space="preserve">suário escolhe um cliente </w:t>
      </w:r>
      <w:r w:rsidR="00D37BCB">
        <w:t>e um período,</w:t>
      </w:r>
      <w:r w:rsidR="009F5B34">
        <w:t xml:space="preserve"> considerando a data de fechamento da ordem de serviço</w:t>
      </w:r>
      <w:r w:rsidR="00D37BCB">
        <w:t xml:space="preserve"> para verificar o histórico de pagamentos e dívidas</w:t>
      </w:r>
      <w:r w:rsidR="00105397">
        <w:t>.</w:t>
      </w:r>
    </w:p>
    <w:p w14:paraId="3FE8F597" w14:textId="77777777" w:rsidR="00105397" w:rsidRDefault="003739A9" w:rsidP="00105397">
      <w:pPr>
        <w:spacing w:line="360" w:lineRule="auto"/>
        <w:ind w:left="1134" w:right="613"/>
      </w:pPr>
      <w:r>
        <w:t>11</w:t>
      </w:r>
      <w:r w:rsidR="009F5B34">
        <w:t>.3</w:t>
      </w:r>
      <w:r w:rsidR="00105397">
        <w:t xml:space="preserve">  No relatório deve conter os seguintes dados: data de abertura e fechamento da ordem de serviço, nome do cliente, número da ordem de serviço</w:t>
      </w:r>
      <w:r w:rsidR="00206400">
        <w:t>,</w:t>
      </w:r>
      <w:r w:rsidR="009F5B34">
        <w:t xml:space="preserve"> data do pa</w:t>
      </w:r>
      <w:r w:rsidR="00206400">
        <w:t xml:space="preserve">gamento, valor total do serviço, valor pago. </w:t>
      </w:r>
    </w:p>
    <w:p w14:paraId="672271F4" w14:textId="77777777" w:rsidR="00105397" w:rsidRDefault="003739A9" w:rsidP="00105397">
      <w:pPr>
        <w:spacing w:line="360" w:lineRule="auto"/>
        <w:ind w:left="1134" w:right="613"/>
      </w:pPr>
      <w:r>
        <w:t>11</w:t>
      </w:r>
      <w:r w:rsidR="009F5B34">
        <w:t>.4</w:t>
      </w:r>
      <w:r w:rsidR="00105397">
        <w:t xml:space="preserve">  O sistema deve permitir a impressão do relatório ou salva-lo em formato pdf.</w:t>
      </w:r>
    </w:p>
    <w:p w14:paraId="2F7A7E26" w14:textId="77777777" w:rsidR="00E229DF" w:rsidRDefault="003739A9" w:rsidP="00105397">
      <w:pPr>
        <w:spacing w:line="360" w:lineRule="auto"/>
        <w:ind w:left="1134" w:right="613"/>
        <w:rPr>
          <w:ins w:id="44" w:author="Viviane" w:date="2016-07-04T19:29:00Z"/>
        </w:rPr>
      </w:pPr>
      <w:r>
        <w:t>11</w:t>
      </w:r>
      <w:r w:rsidR="00E229DF">
        <w:t>.5 A função de gerar relatórios financeiros estará disponível somente para o gerente.</w:t>
      </w:r>
    </w:p>
    <w:p w14:paraId="09464FD9" w14:textId="77777777" w:rsidR="00105397" w:rsidRPr="001C37C7" w:rsidRDefault="00105397" w:rsidP="00105397">
      <w:pPr>
        <w:spacing w:line="360" w:lineRule="auto"/>
        <w:ind w:left="0" w:right="613" w:firstLine="0"/>
        <w:rPr>
          <w:b/>
        </w:rPr>
      </w:pPr>
    </w:p>
    <w:p w14:paraId="6971FBB7" w14:textId="77777777" w:rsidR="001C37C7" w:rsidRDefault="001C37C7">
      <w:pPr>
        <w:spacing w:after="160" w:line="259" w:lineRule="auto"/>
        <w:ind w:left="0" w:firstLine="0"/>
        <w:jc w:val="left"/>
        <w:rPr>
          <w:b/>
          <w:sz w:val="28"/>
        </w:rPr>
      </w:pPr>
      <w:r>
        <w:rPr>
          <w:b/>
          <w:sz w:val="28"/>
        </w:rPr>
        <w:br w:type="page"/>
      </w:r>
    </w:p>
    <w:p w14:paraId="54D28B0C" w14:textId="77777777" w:rsidR="001D435B" w:rsidRDefault="001D435B">
      <w:pPr>
        <w:spacing w:after="160" w:line="259" w:lineRule="auto"/>
        <w:ind w:left="0" w:firstLine="0"/>
        <w:jc w:val="left"/>
        <w:rPr>
          <w:ins w:id="45" w:author="Silvia Helena" w:date="2016-08-19T11:09:00Z"/>
          <w:b/>
          <w:sz w:val="28"/>
        </w:rPr>
      </w:pPr>
    </w:p>
    <w:p w14:paraId="2C2D36F5" w14:textId="77777777" w:rsidR="00FC735B" w:rsidRPr="00BA2BAD" w:rsidRDefault="00FC735B" w:rsidP="00AF16D7">
      <w:pPr>
        <w:pStyle w:val="Ttulo2"/>
      </w:pPr>
      <w:bookmarkStart w:id="46" w:name="_Toc476050614"/>
      <w:r>
        <w:t>3.2 Requisitos Não-Funcionais</w:t>
      </w:r>
      <w:bookmarkEnd w:id="46"/>
      <w:r>
        <w:t xml:space="preserve"> </w:t>
      </w:r>
    </w:p>
    <w:p w14:paraId="5DA2288C" w14:textId="77777777" w:rsidR="00FC735B" w:rsidRDefault="00FC735B" w:rsidP="008B7862">
      <w:pPr>
        <w:spacing w:after="22" w:line="360" w:lineRule="auto"/>
        <w:ind w:left="414" w:firstLine="709"/>
        <w:jc w:val="left"/>
      </w:pPr>
      <w:r>
        <w:t>Abaixo estão os requisitos não-funcionais do sistema, ou seja, os requisitos que atribuem qualidade ao sistema.</w:t>
      </w:r>
    </w:p>
    <w:p w14:paraId="30FA7101" w14:textId="77777777" w:rsidR="00FC735B" w:rsidRDefault="00FC735B" w:rsidP="008B7862">
      <w:pPr>
        <w:spacing w:after="22" w:line="360" w:lineRule="auto"/>
        <w:ind w:left="414" w:firstLine="709"/>
        <w:jc w:val="left"/>
      </w:pPr>
    </w:p>
    <w:p w14:paraId="12CE0DA8" w14:textId="77777777" w:rsidR="00FC735B" w:rsidRDefault="00FC735B" w:rsidP="003A24B2">
      <w:pPr>
        <w:pStyle w:val="Ttulo3"/>
      </w:pPr>
      <w:bookmarkStart w:id="47" w:name="_Toc476050615"/>
      <w:r>
        <w:t>RNF01 – Requisitos de segurança</w:t>
      </w:r>
      <w:bookmarkEnd w:id="47"/>
      <w:r>
        <w:t xml:space="preserve"> </w:t>
      </w:r>
    </w:p>
    <w:p w14:paraId="05EE94CA" w14:textId="77777777" w:rsidR="00FC735B" w:rsidRDefault="00FC735B" w:rsidP="00DE2B04">
      <w:pPr>
        <w:spacing w:line="360" w:lineRule="auto"/>
        <w:ind w:left="1115" w:right="613" w:firstLine="16"/>
      </w:pPr>
      <w:r>
        <w:t>1.1 O sistema deve garantir que cada tipo de usuário</w:t>
      </w:r>
      <w:r w:rsidR="00C8046F">
        <w:t xml:space="preserve"> (funcionário e gerente) utilizará somente o que lhe for permitido.</w:t>
      </w:r>
    </w:p>
    <w:p w14:paraId="2CCECA0C" w14:textId="77777777" w:rsidR="00FC735B" w:rsidRDefault="00C8046F" w:rsidP="00DE2B04">
      <w:pPr>
        <w:spacing w:line="360" w:lineRule="auto"/>
        <w:ind w:left="1115" w:right="613" w:firstLine="16"/>
      </w:pPr>
      <w:r>
        <w:t>1.2 O sistema</w:t>
      </w:r>
      <w:r w:rsidR="00FC735B">
        <w:t xml:space="preserve"> deverá implementar caracte</w:t>
      </w:r>
      <w:r>
        <w:t>rísticas de segurança solicitando o login</w:t>
      </w:r>
      <w:r w:rsidR="00FC735B">
        <w:t xml:space="preserve"> e senha do usuário para validação de acesso ao sistema. </w:t>
      </w:r>
    </w:p>
    <w:p w14:paraId="1429FED6" w14:textId="77777777" w:rsidR="00FC735B" w:rsidRDefault="00FC735B" w:rsidP="003A24B2">
      <w:pPr>
        <w:pStyle w:val="Ttulo3"/>
      </w:pPr>
      <w:bookmarkStart w:id="48" w:name="_Toc476050616"/>
      <w:r>
        <w:t>RNF02 – Requisitos de interface</w:t>
      </w:r>
      <w:bookmarkEnd w:id="48"/>
      <w:r>
        <w:t xml:space="preserve"> </w:t>
      </w:r>
    </w:p>
    <w:p w14:paraId="2A220E5E" w14:textId="77777777" w:rsidR="00FC735B" w:rsidRDefault="00FC735B" w:rsidP="008B7862">
      <w:pPr>
        <w:spacing w:line="360" w:lineRule="auto"/>
        <w:ind w:left="1123" w:right="612" w:firstLine="0"/>
      </w:pPr>
      <w:r>
        <w:t>2.1 A interface deve ser amig</w:t>
      </w:r>
      <w:r w:rsidR="005217B8">
        <w:t>ável permitindo aos usuários terem maior facilidade em utilizar o sistema e relembrar suas funcionalidades</w:t>
      </w:r>
      <w:r>
        <w:t xml:space="preserve">. </w:t>
      </w:r>
    </w:p>
    <w:p w14:paraId="778DEF95" w14:textId="77777777" w:rsidR="00FC735B" w:rsidRDefault="00FC735B" w:rsidP="008B7862">
      <w:pPr>
        <w:spacing w:line="360" w:lineRule="auto"/>
        <w:ind w:left="1123" w:right="612" w:firstLine="0"/>
      </w:pPr>
      <w:r>
        <w:t>2.2 A interface de</w:t>
      </w:r>
      <w:r w:rsidR="005217B8">
        <w:t>ve ter cores claras e sutis para não incomodar a vista do usuário, pois o mesmo passará grande parte do dia utilizando o sistema.</w:t>
      </w:r>
    </w:p>
    <w:p w14:paraId="1B2D1341" w14:textId="77777777" w:rsidR="00FC735B" w:rsidRDefault="00FC735B" w:rsidP="003A24B2">
      <w:pPr>
        <w:pStyle w:val="Ttulo3"/>
      </w:pPr>
      <w:bookmarkStart w:id="49" w:name="_Toc476050617"/>
      <w:r>
        <w:t>RNF03 – Requisitos de usabilidade</w:t>
      </w:r>
      <w:bookmarkEnd w:id="49"/>
      <w:r>
        <w:t xml:space="preserve"> </w:t>
      </w:r>
    </w:p>
    <w:p w14:paraId="2B485C49" w14:textId="77777777" w:rsidR="005217B8" w:rsidRDefault="00FC735B" w:rsidP="008B7862">
      <w:pPr>
        <w:spacing w:after="0" w:line="360" w:lineRule="auto"/>
        <w:ind w:left="1123" w:right="85" w:firstLine="0"/>
      </w:pPr>
      <w:r>
        <w:t>3.1 As mensagens de erro deverão s</w:t>
      </w:r>
      <w:r w:rsidR="005217B8">
        <w:t>er diretas</w:t>
      </w:r>
      <w:r>
        <w:t>, orientando os usuários a solucionar o problema e não impedindo o progresso do m</w:t>
      </w:r>
      <w:r w:rsidR="005217B8">
        <w:t>esmo no sistema.</w:t>
      </w:r>
    </w:p>
    <w:p w14:paraId="120934CA" w14:textId="77777777" w:rsidR="00BA06FA" w:rsidRDefault="005217B8" w:rsidP="003C0FDC">
      <w:pPr>
        <w:spacing w:after="0" w:line="360" w:lineRule="auto"/>
        <w:ind w:left="1123" w:right="85" w:firstLine="0"/>
      </w:pPr>
      <w:r>
        <w:t>3</w:t>
      </w:r>
      <w:r w:rsidR="002A01CC">
        <w:t xml:space="preserve">.2 </w:t>
      </w:r>
      <w:r>
        <w:t>As mensagens em geral, deverão ser objetivas,</w:t>
      </w:r>
      <w:r w:rsidR="002A01CC">
        <w:t xml:space="preserve"> ou seja,</w:t>
      </w:r>
      <w:r>
        <w:t xml:space="preserve"> sem textos grandes.</w:t>
      </w:r>
    </w:p>
    <w:p w14:paraId="063ADBD0" w14:textId="77777777" w:rsidR="00BA06FA" w:rsidRDefault="00BA06FA">
      <w:pPr>
        <w:spacing w:after="160" w:line="259" w:lineRule="auto"/>
        <w:ind w:left="0" w:firstLine="0"/>
        <w:jc w:val="left"/>
      </w:pPr>
      <w:r>
        <w:br w:type="page"/>
      </w:r>
    </w:p>
    <w:p w14:paraId="1B0F7768" w14:textId="77777777" w:rsidR="00BA06FA" w:rsidRDefault="00BA06FA" w:rsidP="00BA06FA">
      <w:pPr>
        <w:pStyle w:val="Ttulo1"/>
        <w:spacing w:line="360" w:lineRule="auto"/>
      </w:pPr>
      <w:bookmarkStart w:id="50" w:name="_Toc476050618"/>
      <w:r>
        <w:lastRenderedPageBreak/>
        <w:t>4. Especificação dos requisitos</w:t>
      </w:r>
      <w:bookmarkEnd w:id="50"/>
    </w:p>
    <w:p w14:paraId="3B649724" w14:textId="77777777" w:rsidR="00BA06FA" w:rsidRDefault="00BA06FA" w:rsidP="00BA06FA">
      <w:pPr>
        <w:spacing w:line="360" w:lineRule="auto"/>
        <w:ind w:left="0" w:firstLine="709"/>
      </w:pPr>
      <w:r>
        <w:t>Este capítulo apresenta as especificações dos requisitos do sistema. A atividade de análise de requisitos foi conduzida aplicando-se técnicas de modelagem de casos de uso. O modelo apresentado foi elaborado usando a UML e a ferramenta Astah.</w:t>
      </w:r>
    </w:p>
    <w:p w14:paraId="1D070910" w14:textId="77777777" w:rsidR="00BA06FA" w:rsidRDefault="00BA06FA" w:rsidP="00BA06FA">
      <w:pPr>
        <w:pStyle w:val="Ttulo2"/>
      </w:pPr>
      <w:bookmarkStart w:id="51" w:name="_Toc476050619"/>
      <w:r>
        <w:t>4.1 Modelo de caso de uso</w:t>
      </w:r>
      <w:bookmarkEnd w:id="51"/>
    </w:p>
    <w:p w14:paraId="31F35B24" w14:textId="77777777" w:rsidR="00BA06FA" w:rsidRDefault="00BA06FA" w:rsidP="00BA06FA">
      <w:pPr>
        <w:spacing w:line="360" w:lineRule="auto"/>
        <w:ind w:left="0" w:firstLine="709"/>
      </w:pPr>
      <w:r>
        <w:t>Abaixo estão os modelos de caso de uso de cada requisito funcional do sistema.</w:t>
      </w:r>
    </w:p>
    <w:p w14:paraId="5FFC53FC" w14:textId="77777777" w:rsidR="00807A74" w:rsidRDefault="00807A74" w:rsidP="007E1AED">
      <w:pPr>
        <w:pStyle w:val="Ttulo3"/>
      </w:pPr>
      <w:bookmarkStart w:id="52" w:name="_Toc476050620"/>
      <w:r>
        <w:t xml:space="preserve">4.1.1 </w:t>
      </w:r>
      <w:r w:rsidR="007E1AED">
        <w:t>Cadastrar Usuário</w:t>
      </w:r>
      <w:bookmarkEnd w:id="52"/>
    </w:p>
    <w:p w14:paraId="6E2ED791" w14:textId="77777777" w:rsidR="007E1AED" w:rsidRDefault="00F039AC" w:rsidP="007E1AED">
      <w:r>
        <w:rPr>
          <w:noProof/>
        </w:rPr>
        <w:drawing>
          <wp:inline distT="0" distB="0" distL="0" distR="0" wp14:anchorId="1E50A006" wp14:editId="1617D4EF">
            <wp:extent cx="5793105" cy="2950999"/>
            <wp:effectExtent l="0" t="0" r="0" b="0"/>
            <wp:docPr id="6" name="Imagem 6" descr="C:\Users\Gui\AppData\Local\Microsoft\Windows\INetCacheContent.Word\Cadastrar Usua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Cadastrar Usuario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295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0BA88" w14:textId="77777777" w:rsidR="007E1AED" w:rsidRDefault="00F039AC" w:rsidP="007E1AED">
      <w:r>
        <w:rPr>
          <w:noProof/>
        </w:rPr>
        <w:lastRenderedPageBreak/>
        <w:drawing>
          <wp:inline distT="0" distB="0" distL="0" distR="0" wp14:anchorId="2B5084A1" wp14:editId="4AFCE9FB">
            <wp:extent cx="5010150" cy="9120505"/>
            <wp:effectExtent l="0" t="0" r="0" b="0"/>
            <wp:docPr id="7" name="Imagem 7" descr="C:\Users\Gui\AppData\Local\Microsoft\Windows\INetCacheContent.Word\Cadastrar Usuari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Cadastrar Usuario_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787" cy="913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B9C4" w14:textId="77777777" w:rsidR="007E1AED" w:rsidRDefault="007E1AED" w:rsidP="007E1AED">
      <w:pPr>
        <w:pStyle w:val="Ttulo3"/>
      </w:pPr>
      <w:bookmarkStart w:id="53" w:name="_Toc476050621"/>
      <w:r>
        <w:lastRenderedPageBreak/>
        <w:t>4.1.2 Efetuar Login</w:t>
      </w:r>
      <w:bookmarkEnd w:id="53"/>
    </w:p>
    <w:p w14:paraId="54735D2F" w14:textId="068CA022" w:rsidR="007E1AED" w:rsidRDefault="003323BA" w:rsidP="007E1AED">
      <w:r>
        <w:rPr>
          <w:noProof/>
        </w:rPr>
        <w:drawing>
          <wp:inline distT="0" distB="0" distL="0" distR="0" wp14:anchorId="3B4AC7FB" wp14:editId="6ABD9867">
            <wp:extent cx="2887980" cy="2392680"/>
            <wp:effectExtent l="0" t="0" r="0" b="0"/>
            <wp:docPr id="4" name="Imagem 4" descr="C:\Users\Gui\AppData\Local\Microsoft\Windows\INetCache\Content.Word\valid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ui\AppData\Local\Microsoft\Windows\INetCache\Content.Word\validar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AAAC4" w14:textId="77777777" w:rsidR="007E1AED" w:rsidRDefault="00F039AC" w:rsidP="007E1AED">
      <w:r>
        <w:rPr>
          <w:noProof/>
        </w:rPr>
        <w:drawing>
          <wp:inline distT="0" distB="0" distL="0" distR="0" wp14:anchorId="0741577C" wp14:editId="70C5E205">
            <wp:extent cx="4606990" cy="5016500"/>
            <wp:effectExtent l="0" t="0" r="0" b="0"/>
            <wp:docPr id="18" name="Imagem 18" descr="C:\Users\Gui\AppData\Local\Microsoft\Windows\INetCacheContent.Word\Efetuar Login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i\AppData\Local\Microsoft\Windows\INetCacheContent.Word\Efetuar Login_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652" cy="502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42EA5" w14:textId="77777777" w:rsidR="003323BA" w:rsidRDefault="003323BA">
      <w:pPr>
        <w:spacing w:after="160" w:line="259" w:lineRule="auto"/>
        <w:ind w:left="0" w:firstLine="0"/>
        <w:jc w:val="left"/>
        <w:rPr>
          <w:b/>
        </w:rPr>
      </w:pPr>
      <w:bookmarkStart w:id="54" w:name="_Toc476050622"/>
      <w:r>
        <w:br w:type="page"/>
      </w:r>
    </w:p>
    <w:p w14:paraId="4206011D" w14:textId="5BE7DD5D" w:rsidR="007E1AED" w:rsidRDefault="007E1AED" w:rsidP="007E1AED">
      <w:pPr>
        <w:pStyle w:val="Ttulo3"/>
      </w:pPr>
      <w:r>
        <w:lastRenderedPageBreak/>
        <w:t>4.1.3 Cadastrar Cliente</w:t>
      </w:r>
      <w:bookmarkEnd w:id="54"/>
    </w:p>
    <w:p w14:paraId="7B657C30" w14:textId="77777777" w:rsidR="007E1AED" w:rsidRPr="007E1AED" w:rsidRDefault="007E1AED" w:rsidP="007E1AED"/>
    <w:p w14:paraId="7F5A48A7" w14:textId="77777777" w:rsidR="007E1AED" w:rsidRDefault="00F039AC" w:rsidP="007E1AED">
      <w:r>
        <w:rPr>
          <w:noProof/>
        </w:rPr>
        <w:drawing>
          <wp:inline distT="0" distB="0" distL="0" distR="0" wp14:anchorId="727CDFEF" wp14:editId="3BA7D96C">
            <wp:extent cx="5793105" cy="3268548"/>
            <wp:effectExtent l="0" t="0" r="0" b="0"/>
            <wp:docPr id="19" name="Imagem 19" descr="C:\Users\Gui\AppData\Local\Microsoft\Windows\INetCacheContent.Word\Cadastrar Cliente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i\AppData\Local\Microsoft\Windows\INetCacheContent.Word\Cadastrar Cliente_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26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1B64" w14:textId="77777777" w:rsidR="007E1AED" w:rsidRDefault="00F039AC" w:rsidP="007E1AED">
      <w:r>
        <w:rPr>
          <w:noProof/>
        </w:rPr>
        <w:lastRenderedPageBreak/>
        <w:drawing>
          <wp:inline distT="0" distB="0" distL="0" distR="0" wp14:anchorId="314CD8FB" wp14:editId="6C2CD95E">
            <wp:extent cx="4173166" cy="9332011"/>
            <wp:effectExtent l="0" t="0" r="0" b="0"/>
            <wp:docPr id="20" name="Imagem 20" descr="C:\Users\Gui\AppData\Local\Microsoft\Windows\INetCacheContent.Word\Cadastrar 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ui\AppData\Local\Microsoft\Windows\INetCacheContent.Word\Cadastrar Client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870" cy="939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19461" w14:textId="77777777" w:rsidR="0000707C" w:rsidRPr="0000707C" w:rsidRDefault="0000707C" w:rsidP="001C5E75">
      <w:pPr>
        <w:ind w:left="821" w:firstLine="0"/>
        <w:jc w:val="left"/>
      </w:pPr>
      <w:bookmarkStart w:id="55" w:name="_Toc476050623"/>
      <w:r w:rsidRPr="001C5E75">
        <w:rPr>
          <w:rStyle w:val="Ttulo3Char"/>
        </w:rPr>
        <w:lastRenderedPageBreak/>
        <w:t>4.1.4 Cadastrar Veículo</w:t>
      </w:r>
      <w:bookmarkEnd w:id="55"/>
      <w:r>
        <w:rPr>
          <w:noProof/>
        </w:rPr>
        <w:drawing>
          <wp:inline distT="0" distB="0" distL="0" distR="0" wp14:anchorId="0F9BD03B" wp14:editId="67901C42">
            <wp:extent cx="5793105" cy="3964007"/>
            <wp:effectExtent l="0" t="0" r="0" b="0"/>
            <wp:docPr id="53" name="Imagem 53" descr="C:\Users\Gui\AppData\Local\Microsoft\Windows\INetCacheContent.Word\Cadastrar Veíc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Gui\AppData\Local\Microsoft\Windows\INetCacheContent.Word\Cadastrar Veículo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96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707C">
        <w:lastRenderedPageBreak/>
        <w:t xml:space="preserve"> </w:t>
      </w:r>
      <w:r>
        <w:rPr>
          <w:noProof/>
        </w:rPr>
        <w:drawing>
          <wp:inline distT="0" distB="0" distL="0" distR="0" wp14:anchorId="1E98EBFE" wp14:editId="6BA224D8">
            <wp:extent cx="4844374" cy="9521190"/>
            <wp:effectExtent l="0" t="0" r="0" b="0"/>
            <wp:docPr id="54" name="Imagem 54" descr="C:\Users\Gui\AppData\Local\Microsoft\Windows\INetCacheContent.Word\Cadastrar Veic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Gui\AppData\Local\Microsoft\Windows\INetCacheContent.Word\Cadastrar Veiculo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575" cy="954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65144" w14:textId="77777777" w:rsidR="007E1AED" w:rsidRDefault="0000707C" w:rsidP="007E1AED">
      <w:pPr>
        <w:pStyle w:val="Ttulo3"/>
      </w:pPr>
      <w:bookmarkStart w:id="56" w:name="_Toc476050624"/>
      <w:r>
        <w:lastRenderedPageBreak/>
        <w:t>4.1.5</w:t>
      </w:r>
      <w:r w:rsidR="007E1AED">
        <w:t xml:space="preserve"> Cadastrar Mecânico</w:t>
      </w:r>
      <w:bookmarkEnd w:id="56"/>
      <w:r w:rsidR="007E1AED">
        <w:t xml:space="preserve"> </w:t>
      </w:r>
    </w:p>
    <w:p w14:paraId="11885348" w14:textId="77777777" w:rsidR="007F6BD7" w:rsidRPr="007F6BD7" w:rsidRDefault="007F6BD7" w:rsidP="007F6BD7"/>
    <w:p w14:paraId="35EF9FC3" w14:textId="77777777" w:rsidR="007E1AED" w:rsidRDefault="00D176EA" w:rsidP="007E1AED">
      <w:r>
        <w:rPr>
          <w:noProof/>
        </w:rPr>
        <w:drawing>
          <wp:inline distT="0" distB="0" distL="0" distR="0" wp14:anchorId="466C6DCD" wp14:editId="48BD2AB6">
            <wp:extent cx="5793105" cy="3545128"/>
            <wp:effectExtent l="0" t="0" r="0" b="0"/>
            <wp:docPr id="1" name="Imagem 1" descr="C:\Users\Gui\AppData\Local\Microsoft\Windows\INetCacheContent.Word\Cadastrar Mecân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Cadastrar Mecânico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54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D4EE" w14:textId="77777777" w:rsidR="007E1AED" w:rsidRDefault="00D176EA" w:rsidP="007E1AED">
      <w:r>
        <w:rPr>
          <w:noProof/>
        </w:rPr>
        <w:lastRenderedPageBreak/>
        <w:drawing>
          <wp:inline distT="0" distB="0" distL="0" distR="0" wp14:anchorId="1C1C6EC5" wp14:editId="09D24F91">
            <wp:extent cx="4554415" cy="9270455"/>
            <wp:effectExtent l="0" t="0" r="0" b="0"/>
            <wp:docPr id="2" name="Imagem 2" descr="C:\Users\Gui\AppData\Local\Microsoft\Windows\INetCacheContent.Word\Cadastrar Mecânic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Cadastrar Mecânico_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933" cy="935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5872E" w14:textId="77777777" w:rsidR="007E1AED" w:rsidRDefault="0000707C" w:rsidP="007E1AED">
      <w:pPr>
        <w:pStyle w:val="Ttulo3"/>
      </w:pPr>
      <w:bookmarkStart w:id="57" w:name="_Toc476050625"/>
      <w:r>
        <w:lastRenderedPageBreak/>
        <w:t>4.1.6</w:t>
      </w:r>
      <w:r w:rsidR="007E1AED">
        <w:t xml:space="preserve"> Cadastrar Produto</w:t>
      </w:r>
      <w:bookmarkEnd w:id="57"/>
    </w:p>
    <w:p w14:paraId="0F9FA596" w14:textId="77777777" w:rsidR="007F6BD7" w:rsidRPr="007F6BD7" w:rsidRDefault="007F6BD7" w:rsidP="007F6BD7"/>
    <w:p w14:paraId="7AA035F8" w14:textId="77777777" w:rsidR="007E1AED" w:rsidRDefault="00F039AC" w:rsidP="007E1AED">
      <w:r>
        <w:rPr>
          <w:noProof/>
        </w:rPr>
        <w:drawing>
          <wp:inline distT="0" distB="0" distL="0" distR="0" wp14:anchorId="6443128A" wp14:editId="7C2B200E">
            <wp:extent cx="5689600" cy="4248150"/>
            <wp:effectExtent l="0" t="0" r="0" b="0"/>
            <wp:docPr id="21" name="Imagem 21" descr="C:\Users\Gui\AppData\Local\Microsoft\Windows\INetCacheContent.Word\Cadastrar Produt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ui\AppData\Local\Microsoft\Windows\INetCacheContent.Word\Cadastrar Produto_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35A0F" w14:textId="77777777" w:rsidR="007F6BD7" w:rsidRDefault="00F039AC" w:rsidP="007E1AED">
      <w:r>
        <w:rPr>
          <w:noProof/>
        </w:rPr>
        <w:lastRenderedPageBreak/>
        <w:drawing>
          <wp:inline distT="0" distB="0" distL="0" distR="0" wp14:anchorId="1D79B6D1" wp14:editId="616741F8">
            <wp:extent cx="5029200" cy="9217025"/>
            <wp:effectExtent l="0" t="0" r="0" b="0"/>
            <wp:docPr id="22" name="Imagem 22" descr="C:\Users\Gui\AppData\Local\Microsoft\Windows\INetCacheContent.Word\Cadastrar Produ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ui\AppData\Local\Microsoft\Windows\INetCacheContent.Word\Cadastrar Produto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815" cy="922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F21B" w14:textId="77777777" w:rsidR="009741F9" w:rsidRDefault="0000707C" w:rsidP="009741F9">
      <w:pPr>
        <w:pStyle w:val="Ttulo3"/>
        <w:rPr>
          <w:noProof/>
        </w:rPr>
      </w:pPr>
      <w:bookmarkStart w:id="58" w:name="_Toc476050626"/>
      <w:r>
        <w:rPr>
          <w:noProof/>
        </w:rPr>
        <w:lastRenderedPageBreak/>
        <w:t>4.1.7</w:t>
      </w:r>
      <w:r w:rsidR="009741F9">
        <w:rPr>
          <w:noProof/>
        </w:rPr>
        <w:t xml:space="preserve"> Cadastrar Serviço</w:t>
      </w:r>
      <w:bookmarkEnd w:id="58"/>
    </w:p>
    <w:p w14:paraId="6E6EA4A3" w14:textId="77777777" w:rsidR="009741F9" w:rsidRDefault="009741F9" w:rsidP="009741F9"/>
    <w:p w14:paraId="25AEEF36" w14:textId="77777777" w:rsidR="009741F9" w:rsidRPr="009741F9" w:rsidRDefault="00F039AC" w:rsidP="009741F9">
      <w:r>
        <w:rPr>
          <w:noProof/>
        </w:rPr>
        <w:drawing>
          <wp:inline distT="0" distB="0" distL="0" distR="0" wp14:anchorId="515AC353" wp14:editId="22042723">
            <wp:extent cx="5486400" cy="4552950"/>
            <wp:effectExtent l="0" t="0" r="0" b="0"/>
            <wp:docPr id="23" name="Imagem 23" descr="C:\Users\Gui\AppData\Local\Microsoft\Windows\INetCacheContent.Word\Cadastrar Serviç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ui\AppData\Local\Microsoft\Windows\INetCacheContent.Word\Cadastrar Serviço_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BB6F8" w14:textId="77777777" w:rsidR="00DA01E7" w:rsidRDefault="00F039AC" w:rsidP="008C11CF">
      <w:pPr>
        <w:ind w:left="821" w:firstLine="0"/>
      </w:pPr>
      <w:r>
        <w:rPr>
          <w:noProof/>
        </w:rPr>
        <w:lastRenderedPageBreak/>
        <w:drawing>
          <wp:inline distT="0" distB="0" distL="0" distR="0" wp14:anchorId="145E3758" wp14:editId="7D7DE556">
            <wp:extent cx="4923692" cy="9324975"/>
            <wp:effectExtent l="0" t="0" r="0" b="0"/>
            <wp:docPr id="24" name="Imagem 24" descr="C:\Users\Gui\AppData\Local\Microsoft\Windows\INetCacheContent.Word\Cadastrar Serviç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Content.Word\Cadastrar Serviço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164" cy="93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72575" w14:textId="13274B7B" w:rsidR="00557B17" w:rsidRDefault="0000707C" w:rsidP="001C5E75">
      <w:pPr>
        <w:jc w:val="left"/>
      </w:pPr>
      <w:bookmarkStart w:id="59" w:name="_Toc476050627"/>
      <w:r w:rsidRPr="001C5E75">
        <w:rPr>
          <w:rStyle w:val="Ttulo3Char"/>
        </w:rPr>
        <w:lastRenderedPageBreak/>
        <w:t>4.1.8</w:t>
      </w:r>
      <w:r w:rsidR="00557B17" w:rsidRPr="001C5E75">
        <w:rPr>
          <w:rStyle w:val="Ttulo3Char"/>
        </w:rPr>
        <w:t xml:space="preserve"> Gerar Ordem de Serviço</w:t>
      </w:r>
      <w:bookmarkEnd w:id="59"/>
      <w:r w:rsidR="003323BA">
        <w:rPr>
          <w:noProof/>
        </w:rPr>
        <w:drawing>
          <wp:inline distT="0" distB="0" distL="0" distR="0" wp14:anchorId="3CEB93A3" wp14:editId="7CDBB121">
            <wp:extent cx="5638800" cy="3368040"/>
            <wp:effectExtent l="0" t="0" r="0" b="0"/>
            <wp:docPr id="5" name="Imagem 5" descr="C:\Users\Gui\AppData\Local\Microsoft\Windows\INetCache\Content.Word\Screensho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\Content.Word\Screenshot_9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D43638" wp14:editId="2525FF9C">
            <wp:extent cx="4584700" cy="6711950"/>
            <wp:effectExtent l="0" t="0" r="0" b="0"/>
            <wp:docPr id="27" name="Imagem 27" descr="C:\Users\Gui\AppData\Local\Microsoft\Windows\INetCacheContent.Word\Screenshot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Gui\AppData\Local\Microsoft\Windows\INetCacheContent.Word\Screenshot_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671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13486B" wp14:editId="63CDFE32">
            <wp:extent cx="4572000" cy="7112000"/>
            <wp:effectExtent l="0" t="0" r="0" b="0"/>
            <wp:docPr id="32" name="Imagem 32" descr="C:\Users\Gui\AppData\Local\Microsoft\Windows\INetCacheContent.Word\Screenshot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Gui\AppData\Local\Microsoft\Windows\INetCacheContent.Word\Screenshot_7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9DAF62" wp14:editId="6C5E4007">
            <wp:extent cx="4572000" cy="7327900"/>
            <wp:effectExtent l="0" t="0" r="0" b="0"/>
            <wp:docPr id="33" name="Imagem 33" descr="C:\Users\Gui\AppData\Local\Microsoft\Windows\INetCacheContent.Word\Screenshot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Gui\AppData\Local\Microsoft\Windows\INetCacheContent.Word\Screenshot_8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32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B4F71" wp14:editId="70B3887A">
            <wp:extent cx="4572000" cy="1149350"/>
            <wp:effectExtent l="0" t="0" r="0" b="0"/>
            <wp:docPr id="38" name="Imagem 38" descr="C:\Users\Gui\AppData\Local\Microsoft\Windows\INetCacheContent.Word\Screensho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Gui\AppData\Local\Microsoft\Windows\INetCacheContent.Word\Screenshot_9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4B96B" w14:textId="77777777" w:rsidR="00557B17" w:rsidRDefault="00557B17" w:rsidP="009741F9"/>
    <w:p w14:paraId="6DFA1563" w14:textId="586749BF" w:rsidR="00557B17" w:rsidRDefault="0000707C" w:rsidP="001C5E75">
      <w:pPr>
        <w:jc w:val="left"/>
      </w:pPr>
      <w:bookmarkStart w:id="60" w:name="_Toc476050628"/>
      <w:r w:rsidRPr="001C5E75">
        <w:rPr>
          <w:rStyle w:val="Ttulo3Char"/>
        </w:rPr>
        <w:lastRenderedPageBreak/>
        <w:t>4.1.9</w:t>
      </w:r>
      <w:r w:rsidR="00557B17" w:rsidRPr="001C5E75">
        <w:rPr>
          <w:rStyle w:val="Ttulo3Char"/>
        </w:rPr>
        <w:t xml:space="preserve"> Gerar </w:t>
      </w:r>
      <w:r w:rsidRPr="001C5E75">
        <w:rPr>
          <w:rStyle w:val="Ttulo3Char"/>
        </w:rPr>
        <w:t>Relatório de C</w:t>
      </w:r>
      <w:r w:rsidR="00557B17" w:rsidRPr="001C5E75">
        <w:rPr>
          <w:rStyle w:val="Ttulo3Char"/>
        </w:rPr>
        <w:t>omissão</w:t>
      </w:r>
      <w:bookmarkEnd w:id="60"/>
      <w:r w:rsidR="003323BA">
        <w:rPr>
          <w:noProof/>
        </w:rPr>
        <w:drawing>
          <wp:inline distT="0" distB="0" distL="0" distR="0" wp14:anchorId="378B2565" wp14:editId="33D6F44F">
            <wp:extent cx="3802380" cy="2727960"/>
            <wp:effectExtent l="0" t="0" r="0" b="0"/>
            <wp:docPr id="8" name="Imagem 8" descr="C:\Users\Gui\AppData\Local\Microsoft\Windows\INetCache\Content.Word\Screenshot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i\AppData\Local\Microsoft\Windows\INetCache\Content.Word\Screenshot_10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356CD" w14:textId="77777777" w:rsidR="00557B17" w:rsidRDefault="0000707C" w:rsidP="00557B17">
      <w:r>
        <w:rPr>
          <w:noProof/>
        </w:rPr>
        <w:drawing>
          <wp:inline distT="0" distB="0" distL="0" distR="0" wp14:anchorId="27C2B2E2" wp14:editId="73553FEC">
            <wp:extent cx="5715000" cy="5822950"/>
            <wp:effectExtent l="0" t="0" r="0" b="0"/>
            <wp:docPr id="39" name="Imagem 39" descr="C:\Users\Gui\AppData\Local\Microsoft\Windows\INetCacheContent.Word\Gerar Relatório de Comiss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Gui\AppData\Local\Microsoft\Windows\INetCacheContent.Word\Gerar Relatório de Comissão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5B63D" w14:textId="77777777" w:rsidR="00557B17" w:rsidRDefault="00557B17" w:rsidP="00557B17"/>
    <w:p w14:paraId="0B5D0BBE" w14:textId="77777777" w:rsidR="008C11CF" w:rsidRDefault="0000707C" w:rsidP="008B6A00">
      <w:pPr>
        <w:pStyle w:val="Ttulo3"/>
      </w:pPr>
      <w:bookmarkStart w:id="61" w:name="_Toc476050629"/>
      <w:r>
        <w:t>4.1.10</w:t>
      </w:r>
      <w:r w:rsidR="008B6A00">
        <w:t xml:space="preserve"> Gerar Relatório de</w:t>
      </w:r>
      <w:r>
        <w:t xml:space="preserve"> Ordens de Serviço</w:t>
      </w:r>
      <w:bookmarkEnd w:id="61"/>
    </w:p>
    <w:p w14:paraId="0B9839BD" w14:textId="1486716D" w:rsidR="008B6A00" w:rsidRDefault="003323BA" w:rsidP="008C11CF">
      <w:r>
        <w:rPr>
          <w:noProof/>
        </w:rPr>
        <w:drawing>
          <wp:inline distT="0" distB="0" distL="0" distR="0" wp14:anchorId="5D60EE3C" wp14:editId="0C93934C">
            <wp:extent cx="4450080" cy="2362200"/>
            <wp:effectExtent l="0" t="0" r="0" b="0"/>
            <wp:docPr id="9" name="Imagem 9" descr="C:\Users\Gui\AppData\Local\Microsoft\Windows\INetCache\Content.Word\Screenshot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ui\AppData\Local\Microsoft\Windows\INetCache\Content.Word\Screenshot_1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707C">
        <w:rPr>
          <w:noProof/>
        </w:rPr>
        <w:t xml:space="preserve"> </w:t>
      </w:r>
      <w:r w:rsidR="0000707C">
        <w:rPr>
          <w:noProof/>
        </w:rPr>
        <w:drawing>
          <wp:inline distT="0" distB="0" distL="0" distR="0" wp14:anchorId="77A93140" wp14:editId="30D349EE">
            <wp:extent cx="5715000" cy="5480050"/>
            <wp:effectExtent l="0" t="0" r="0" b="0"/>
            <wp:docPr id="48" name="Imagem 48" descr="C:\Users\Gui\AppData\Local\Microsoft\Windows\INetCacheContent.Word\Gerar Relatório de 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Gui\AppData\Local\Microsoft\Windows\INetCacheContent.Word\Gerar Relatório de OS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BC699" w14:textId="77777777" w:rsidR="008C11CF" w:rsidRDefault="0000707C" w:rsidP="00990238">
      <w:pPr>
        <w:pStyle w:val="Ttulo3"/>
      </w:pPr>
      <w:bookmarkStart w:id="62" w:name="_Toc476050630"/>
      <w:r>
        <w:lastRenderedPageBreak/>
        <w:t>4.1.11</w:t>
      </w:r>
      <w:r w:rsidR="00990238">
        <w:t xml:space="preserve"> Gerar Relatório </w:t>
      </w:r>
      <w:r>
        <w:t>Financeiro</w:t>
      </w:r>
      <w:bookmarkEnd w:id="62"/>
    </w:p>
    <w:p w14:paraId="152ECB9A" w14:textId="4C02E144" w:rsidR="00990238" w:rsidRDefault="003323BA" w:rsidP="008C11CF">
      <w:bookmarkStart w:id="63" w:name="_GoBack"/>
      <w:bookmarkEnd w:id="63"/>
      <w:r>
        <w:rPr>
          <w:noProof/>
        </w:rPr>
        <w:drawing>
          <wp:inline distT="0" distB="0" distL="0" distR="0" wp14:anchorId="1E829794" wp14:editId="4A80D89D">
            <wp:extent cx="4648200" cy="2156460"/>
            <wp:effectExtent l="0" t="0" r="0" b="0"/>
            <wp:docPr id="10" name="Imagem 10" descr="C:\Users\Gui\AppData\Local\Microsoft\Windows\INetCache\Content.Word\Screenshot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ui\AppData\Local\Microsoft\Windows\INetCache\Content.Word\Screenshot_12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707C" w:rsidRPr="0000707C">
        <w:t xml:space="preserve"> </w:t>
      </w:r>
      <w:r w:rsidR="0000707C">
        <w:rPr>
          <w:noProof/>
        </w:rPr>
        <w:drawing>
          <wp:inline distT="0" distB="0" distL="0" distR="0" wp14:anchorId="0B2453FB" wp14:editId="0BB67D0F">
            <wp:extent cx="5715000" cy="5480050"/>
            <wp:effectExtent l="0" t="0" r="0" b="0"/>
            <wp:docPr id="50" name="Imagem 50" descr="C:\Users\Gui\AppData\Local\Microsoft\Windows\INetCacheContent.Word\Gerar Relatórios Financeir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Gui\AppData\Local\Microsoft\Windows\INetCacheContent.Word\Gerar Relatórios Financeiros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59BA0" w14:textId="77777777" w:rsidR="00DC3464" w:rsidRDefault="00DF6D8F">
      <w:pPr>
        <w:spacing w:after="160" w:line="259" w:lineRule="auto"/>
        <w:ind w:left="0" w:firstLine="0"/>
        <w:jc w:val="left"/>
        <w:sectPr w:rsidR="00DC3464" w:rsidSect="00DC3464">
          <w:pgSz w:w="11906" w:h="16838"/>
          <w:pgMar w:top="1417" w:right="1081" w:bottom="1352" w:left="1702" w:header="720" w:footer="720" w:gutter="0"/>
          <w:cols w:space="720"/>
          <w:docGrid w:linePitch="326"/>
        </w:sectPr>
      </w:pPr>
      <w:r>
        <w:br w:type="page"/>
      </w:r>
    </w:p>
    <w:p w14:paraId="6C702A4E" w14:textId="77777777" w:rsidR="00DF6D8F" w:rsidRDefault="00DF6D8F" w:rsidP="00DF6D8F">
      <w:pPr>
        <w:pStyle w:val="Ttulo2"/>
      </w:pPr>
      <w:bookmarkStart w:id="64" w:name="_Toc476050631"/>
      <w:r>
        <w:lastRenderedPageBreak/>
        <w:t>4.2 Diagrama de Classes</w:t>
      </w:r>
      <w:bookmarkEnd w:id="64"/>
      <w:r>
        <w:t xml:space="preserve"> </w:t>
      </w:r>
    </w:p>
    <w:p w14:paraId="2613E2BB" w14:textId="77777777" w:rsidR="00DF6D8F" w:rsidRDefault="00DF6D8F" w:rsidP="001C5E75">
      <w:pPr>
        <w:spacing w:line="360" w:lineRule="auto"/>
        <w:ind w:left="0" w:firstLine="709"/>
      </w:pPr>
      <w:r>
        <w:t>Abaixo está o diagrama de classes do sistema.</w:t>
      </w:r>
    </w:p>
    <w:p w14:paraId="63EDE517" w14:textId="77777777" w:rsidR="00DC3464" w:rsidRDefault="00643256" w:rsidP="00DC3464">
      <w:pPr>
        <w:spacing w:line="360" w:lineRule="auto"/>
        <w:ind w:left="0" w:firstLine="709"/>
        <w:sectPr w:rsidR="00DC3464" w:rsidSect="00DC3464">
          <w:pgSz w:w="16838" w:h="11906" w:orient="landscape"/>
          <w:pgMar w:top="1702" w:right="1417" w:bottom="1081" w:left="1352" w:header="720" w:footer="720" w:gutter="0"/>
          <w:cols w:space="720"/>
          <w:docGrid w:linePitch="326"/>
        </w:sectPr>
      </w:pPr>
      <w:r>
        <w:pict w14:anchorId="3A0F613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00.6pt;height:381pt">
            <v:imagedata r:id="rId36" o:title="Diagrama de Classes"/>
          </v:shape>
        </w:pict>
      </w:r>
    </w:p>
    <w:p w14:paraId="387A964C" w14:textId="77777777" w:rsidR="00DF6D8F" w:rsidRDefault="00DF6D8F" w:rsidP="00DC3464">
      <w:pPr>
        <w:pStyle w:val="Ttulo2"/>
      </w:pPr>
      <w:bookmarkStart w:id="65" w:name="_Toc476050632"/>
      <w:r>
        <w:lastRenderedPageBreak/>
        <w:t>4.3 Diagramas de Sequência</w:t>
      </w:r>
      <w:bookmarkEnd w:id="65"/>
    </w:p>
    <w:p w14:paraId="51E4AD83" w14:textId="77777777" w:rsidR="001C5E75" w:rsidRDefault="00DF6D8F" w:rsidP="001C5E75">
      <w:pPr>
        <w:spacing w:line="360" w:lineRule="auto"/>
        <w:ind w:left="0" w:firstLine="709"/>
      </w:pPr>
      <w:r>
        <w:t>Abaixo estão os diagramas de sequência de cada requisito funcional do sistema.</w:t>
      </w:r>
    </w:p>
    <w:p w14:paraId="4CE15481" w14:textId="77777777" w:rsidR="007C3334" w:rsidRDefault="00374F71" w:rsidP="001C5E75">
      <w:pPr>
        <w:pStyle w:val="Ttulo3"/>
      </w:pPr>
      <w:bookmarkStart w:id="66" w:name="_Toc476050633"/>
      <w:r>
        <w:t>4.3.1 Cadastrar</w:t>
      </w:r>
      <w:r w:rsidR="00DF6D8F">
        <w:t xml:space="preserve"> Usuario</w:t>
      </w:r>
      <w:bookmarkEnd w:id="66"/>
    </w:p>
    <w:p w14:paraId="7B73B180" w14:textId="77777777" w:rsidR="00DF6D8F" w:rsidRDefault="007C3334" w:rsidP="001C5E75">
      <w:r>
        <w:rPr>
          <w:noProof/>
        </w:rPr>
        <w:drawing>
          <wp:inline distT="0" distB="0" distL="0" distR="0" wp14:anchorId="56550DB1" wp14:editId="17FB2894">
            <wp:extent cx="5470994" cy="7105650"/>
            <wp:effectExtent l="0" t="0" r="0" b="0"/>
            <wp:docPr id="29" name="Imagem 29" descr="C:\Users\Gui\AppData\Local\Microsoft\Windows\INetCacheContent.Word\Sequencia Cadastrar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Sequencia Cadastrar Usuario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908" cy="711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D7722" w14:textId="77777777" w:rsidR="007C3334" w:rsidRPr="007C3334" w:rsidRDefault="007C3334" w:rsidP="007C3334"/>
    <w:p w14:paraId="2280221A" w14:textId="77777777" w:rsidR="00DF6D8F" w:rsidRPr="00DF6D8F" w:rsidRDefault="00DF6D8F" w:rsidP="00DF6D8F">
      <w:pPr>
        <w:pStyle w:val="Ttulo3"/>
      </w:pPr>
      <w:bookmarkStart w:id="67" w:name="_Toc476050634"/>
      <w:r>
        <w:lastRenderedPageBreak/>
        <w:t>4.3.2 Efetuar Login</w:t>
      </w:r>
      <w:bookmarkEnd w:id="67"/>
    </w:p>
    <w:p w14:paraId="28A9159D" w14:textId="77777777" w:rsidR="00DF6D8F" w:rsidRDefault="007C3334" w:rsidP="00DF6D8F">
      <w:pPr>
        <w:spacing w:line="360" w:lineRule="auto"/>
        <w:ind w:left="0" w:firstLine="0"/>
      </w:pPr>
      <w:r>
        <w:rPr>
          <w:noProof/>
        </w:rPr>
        <w:drawing>
          <wp:inline distT="0" distB="0" distL="0" distR="0" wp14:anchorId="1950711D" wp14:editId="3E10139E">
            <wp:extent cx="5793105" cy="3761130"/>
            <wp:effectExtent l="0" t="0" r="0" b="0"/>
            <wp:docPr id="30" name="Imagem 30" descr="C:\Users\Gui\AppData\Local\Microsoft\Windows\INetCacheContent.Word\Sequencia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Sequencia Login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7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EFD86" w14:textId="77777777" w:rsidR="00DF6D8F" w:rsidRDefault="00374F71" w:rsidP="00374F71">
      <w:pPr>
        <w:pStyle w:val="Ttulo3"/>
      </w:pPr>
      <w:bookmarkStart w:id="68" w:name="_Toc476050635"/>
      <w:r>
        <w:lastRenderedPageBreak/>
        <w:t>4.3.3 Cadastrar</w:t>
      </w:r>
      <w:r w:rsidR="00DF6D8F">
        <w:t xml:space="preserve"> Mecânico</w:t>
      </w:r>
      <w:bookmarkEnd w:id="68"/>
    </w:p>
    <w:p w14:paraId="4941078C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09CD6314" wp14:editId="275E9F1A">
            <wp:extent cx="5814060" cy="8392160"/>
            <wp:effectExtent l="0" t="0" r="0" b="0"/>
            <wp:docPr id="31" name="Imagem 31" descr="C:\Users\Gui\AppData\Local\Microsoft\Windows\INetCacheContent.Word\Sequencia Cadastrar Mecan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ui\AppData\Local\Microsoft\Windows\INetCacheContent.Word\Sequencia Cadastrar Mecanico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301" cy="84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B6817" w14:textId="77777777" w:rsidR="00374F71" w:rsidRDefault="00374F71" w:rsidP="00374F71">
      <w:pPr>
        <w:pStyle w:val="Ttulo3"/>
      </w:pPr>
      <w:bookmarkStart w:id="69" w:name="_Toc476050636"/>
      <w:r>
        <w:lastRenderedPageBreak/>
        <w:t>4.3.4 Cadastrar Serviço</w:t>
      </w:r>
      <w:bookmarkEnd w:id="69"/>
    </w:p>
    <w:p w14:paraId="3C651937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740A820F" wp14:editId="522C5C94">
            <wp:extent cx="5793105" cy="6130125"/>
            <wp:effectExtent l="0" t="0" r="0" b="0"/>
            <wp:docPr id="34" name="Imagem 34" descr="C:\Users\Gui\AppData\Local\Microsoft\Windows\INetCacheContent.Word\Sequencia Cadastrar Serviç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i\AppData\Local\Microsoft\Windows\INetCacheContent.Word\Sequencia Cadastrar Serviços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13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52B2D" w14:textId="77777777" w:rsidR="00374F71" w:rsidRDefault="00374F71" w:rsidP="00374F71">
      <w:pPr>
        <w:pStyle w:val="Ttulo3"/>
      </w:pPr>
      <w:bookmarkStart w:id="70" w:name="_Toc476050637"/>
      <w:r>
        <w:lastRenderedPageBreak/>
        <w:t>4.3.5 Cadastrar Produto</w:t>
      </w:r>
      <w:bookmarkEnd w:id="70"/>
    </w:p>
    <w:p w14:paraId="48D608CE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0AE87F99" wp14:editId="1473BE4B">
            <wp:extent cx="5793105" cy="6567341"/>
            <wp:effectExtent l="0" t="0" r="0" b="0"/>
            <wp:docPr id="47" name="Imagem 47" descr="C:\Users\Gui\AppData\Local\Microsoft\Windows\INetCacheContent.Word\Sequencia Cadastar Produ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i\AppData\Local\Microsoft\Windows\INetCacheContent.Word\Sequencia Cadastar Produtos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56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CAE29" w14:textId="77777777" w:rsidR="00374F71" w:rsidRDefault="00374F71" w:rsidP="00374F71">
      <w:pPr>
        <w:pStyle w:val="Ttulo3"/>
      </w:pPr>
      <w:bookmarkStart w:id="71" w:name="_Toc476050638"/>
      <w:r>
        <w:lastRenderedPageBreak/>
        <w:t xml:space="preserve">4.3.6 </w:t>
      </w:r>
      <w:commentRangeStart w:id="72"/>
      <w:r>
        <w:t>Cadastrar Cliente</w:t>
      </w:r>
      <w:commentRangeEnd w:id="72"/>
      <w:r w:rsidR="003C3A5E">
        <w:rPr>
          <w:rStyle w:val="Refdecomentrio"/>
          <w:b w:val="0"/>
        </w:rPr>
        <w:commentReference w:id="72"/>
      </w:r>
      <w:bookmarkEnd w:id="71"/>
    </w:p>
    <w:p w14:paraId="2552473E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3757EF14" wp14:editId="437BB612">
            <wp:extent cx="5593080" cy="7964950"/>
            <wp:effectExtent l="0" t="0" r="0" b="0"/>
            <wp:docPr id="51" name="Imagem 51" descr="C:\Users\Gui\AppData\Local\Microsoft\Windows\INetCacheContent.Word\Sequencia Cadastrar Clien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ui\AppData\Local\Microsoft\Windows\INetCacheContent.Word\Sequencia Cadastrar Clientes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663" cy="797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3E206" w14:textId="77777777" w:rsidR="007C3334" w:rsidRDefault="007C3334" w:rsidP="00374F71">
      <w:pPr>
        <w:ind w:left="0" w:firstLine="0"/>
      </w:pPr>
    </w:p>
    <w:p w14:paraId="3E82EB7A" w14:textId="77777777" w:rsidR="00374F71" w:rsidRDefault="00374F71" w:rsidP="00374F71">
      <w:pPr>
        <w:pStyle w:val="Ttulo3"/>
      </w:pPr>
      <w:bookmarkStart w:id="73" w:name="_Toc476050639"/>
      <w:commentRangeStart w:id="74"/>
      <w:r>
        <w:lastRenderedPageBreak/>
        <w:t>4.3.7 Cadastrar Veículo</w:t>
      </w:r>
      <w:commentRangeEnd w:id="74"/>
      <w:r w:rsidR="0031053A">
        <w:rPr>
          <w:rStyle w:val="Refdecomentrio"/>
          <w:b w:val="0"/>
        </w:rPr>
        <w:commentReference w:id="74"/>
      </w:r>
      <w:bookmarkEnd w:id="73"/>
    </w:p>
    <w:p w14:paraId="3F90855B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7C04A847" wp14:editId="59B8A088">
            <wp:extent cx="5793105" cy="6427463"/>
            <wp:effectExtent l="0" t="0" r="0" b="0"/>
            <wp:docPr id="52" name="Imagem 52" descr="C:\Users\Gui\AppData\Local\Microsoft\Windows\INetCacheContent.Word\Sequencia Cadastrar Veic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ui\AppData\Local\Microsoft\Windows\INetCacheContent.Word\Sequencia Cadastrar Veiculo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42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A4C51" w14:textId="77777777" w:rsidR="004A132C" w:rsidRDefault="004A132C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2658CC53" w14:textId="5D8A96DC" w:rsidR="00374F71" w:rsidRDefault="00374F71" w:rsidP="00374F71">
      <w:pPr>
        <w:pStyle w:val="Ttulo3"/>
      </w:pPr>
      <w:bookmarkStart w:id="75" w:name="_Toc476050640"/>
      <w:r>
        <w:lastRenderedPageBreak/>
        <w:t>4.3.8 Gerar Ordem de Serviço</w:t>
      </w:r>
      <w:bookmarkEnd w:id="75"/>
    </w:p>
    <w:p w14:paraId="2DDF7CEB" w14:textId="72282E4B" w:rsidR="004A132C" w:rsidRDefault="00643256" w:rsidP="004A132C">
      <w:r>
        <w:pict w14:anchorId="4249CB21">
          <v:shape id="_x0000_i1026" type="#_x0000_t75" style="width:460.8pt;height:394.8pt">
            <v:imagedata r:id="rId44" o:title="Sequencia Ordem de Serviço"/>
          </v:shape>
        </w:pict>
      </w:r>
    </w:p>
    <w:p w14:paraId="080C08DD" w14:textId="77777777" w:rsidR="004A132C" w:rsidRDefault="004A132C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126454C2" w14:textId="232CC847" w:rsidR="00374F71" w:rsidRPr="00642AF7" w:rsidRDefault="00642AF7" w:rsidP="00642AF7">
      <w:pPr>
        <w:pStyle w:val="Ttulo3"/>
      </w:pPr>
      <w:bookmarkStart w:id="76" w:name="_Toc476050641"/>
      <w:r w:rsidRPr="00642AF7">
        <w:lastRenderedPageBreak/>
        <w:t xml:space="preserve">4.3.9 Gerar Relatórios </w:t>
      </w:r>
      <w:r w:rsidR="00374F71" w:rsidRPr="00642AF7">
        <w:t>Ordem de Serviço</w:t>
      </w:r>
      <w:bookmarkEnd w:id="76"/>
    </w:p>
    <w:p w14:paraId="2E145CD6" w14:textId="77777777" w:rsidR="007C3334" w:rsidRPr="007C3334" w:rsidRDefault="00643256" w:rsidP="007C3334">
      <w:r>
        <w:pict w14:anchorId="5D68CEA5">
          <v:shape id="_x0000_i1027" type="#_x0000_t75" style="width:456pt;height:271.8pt">
            <v:imagedata r:id="rId45" o:title="Sequencia Relatorio de OS"/>
          </v:shape>
        </w:pict>
      </w:r>
      <w:r w:rsidR="00BA0DE2">
        <w:rPr>
          <w:rStyle w:val="Refdecomentrio"/>
        </w:rPr>
        <w:commentReference w:id="77"/>
      </w:r>
    </w:p>
    <w:p w14:paraId="5E3A46B9" w14:textId="77777777" w:rsidR="00642AF7" w:rsidRDefault="00642AF7" w:rsidP="001C5E75">
      <w:pPr>
        <w:jc w:val="left"/>
      </w:pPr>
      <w:bookmarkStart w:id="78" w:name="_Toc476050642"/>
      <w:r w:rsidRPr="001C5E75">
        <w:rPr>
          <w:rStyle w:val="Ttulo3Char"/>
        </w:rPr>
        <w:t>4.3.10 Gerar Relatórios Financeiros</w:t>
      </w:r>
      <w:bookmarkEnd w:id="78"/>
      <w:r w:rsidR="00643256">
        <w:pict w14:anchorId="18CC8402">
          <v:shape id="_x0000_i1028" type="#_x0000_t75" style="width:453.6pt;height:275.4pt">
            <v:imagedata r:id="rId46" o:title="Sequencia Relatorio Financeiro"/>
          </v:shape>
        </w:pict>
      </w:r>
    </w:p>
    <w:p w14:paraId="7CB7FDE5" w14:textId="77777777" w:rsidR="00642AF7" w:rsidRDefault="00642AF7">
      <w:pPr>
        <w:spacing w:after="160" w:line="259" w:lineRule="auto"/>
        <w:ind w:left="0" w:firstLine="0"/>
        <w:jc w:val="left"/>
      </w:pPr>
    </w:p>
    <w:p w14:paraId="39944077" w14:textId="77777777" w:rsidR="00642AF7" w:rsidRDefault="00642AF7" w:rsidP="00642AF7">
      <w:pPr>
        <w:pStyle w:val="Ttulo3"/>
      </w:pPr>
      <w:bookmarkStart w:id="79" w:name="_Toc476050643"/>
      <w:r>
        <w:lastRenderedPageBreak/>
        <w:t xml:space="preserve">4.3.11 </w:t>
      </w:r>
      <w:commentRangeStart w:id="80"/>
      <w:r>
        <w:t>Gerar Relatórios de Comissão</w:t>
      </w:r>
      <w:commentRangeEnd w:id="80"/>
      <w:r w:rsidR="00BA0DE2">
        <w:rPr>
          <w:rStyle w:val="Refdecomentrio"/>
          <w:b w:val="0"/>
        </w:rPr>
        <w:commentReference w:id="80"/>
      </w:r>
      <w:bookmarkEnd w:id="79"/>
    </w:p>
    <w:p w14:paraId="0779DBE4" w14:textId="77777777" w:rsidR="00642AF7" w:rsidRDefault="00643256" w:rsidP="001C5E75">
      <w:pPr>
        <w:rPr>
          <w:sz w:val="28"/>
        </w:rPr>
      </w:pPr>
      <w:r>
        <w:pict w14:anchorId="78F10210">
          <v:shape id="_x0000_i1029" type="#_x0000_t75" style="width:456pt;height:271.2pt">
            <v:imagedata r:id="rId47" o:title="Sequencia Relatorio Comissao"/>
          </v:shape>
        </w:pict>
      </w:r>
      <w:r w:rsidR="00642AF7">
        <w:br w:type="page"/>
      </w:r>
    </w:p>
    <w:p w14:paraId="68F57851" w14:textId="77777777" w:rsidR="008D0B34" w:rsidRPr="008D0B34" w:rsidRDefault="008D0B34" w:rsidP="008D0B34">
      <w:pPr>
        <w:pStyle w:val="Ttulo2"/>
      </w:pPr>
      <w:bookmarkStart w:id="81" w:name="_Toc476050644"/>
      <w:r>
        <w:lastRenderedPageBreak/>
        <w:t>4.4 Diagrama de Atividades</w:t>
      </w:r>
      <w:bookmarkEnd w:id="81"/>
    </w:p>
    <w:p w14:paraId="2C15A800" w14:textId="77777777" w:rsidR="008D0B34" w:rsidRDefault="008D0B34" w:rsidP="008D0B34">
      <w:pPr>
        <w:spacing w:line="360" w:lineRule="auto"/>
        <w:ind w:left="0" w:firstLine="709"/>
      </w:pPr>
      <w:r>
        <w:t>Abaixo está o diagrama de atividades do sistema.</w:t>
      </w:r>
    </w:p>
    <w:p w14:paraId="55DAC30B" w14:textId="77777777" w:rsidR="00C01E73" w:rsidRDefault="00643256" w:rsidP="008D0B34">
      <w:pPr>
        <w:spacing w:line="360" w:lineRule="auto"/>
        <w:ind w:left="0" w:firstLine="709"/>
      </w:pPr>
      <w:r>
        <w:pict w14:anchorId="50E908A3">
          <v:shape id="_x0000_i1030" type="#_x0000_t75" style="width:456pt;height:404.4pt">
            <v:imagedata r:id="rId48" o:title="Gerar Ordem de Serviço Atividades"/>
          </v:shape>
        </w:pict>
      </w:r>
    </w:p>
    <w:p w14:paraId="44795BEE" w14:textId="77777777" w:rsidR="00C01E73" w:rsidRDefault="00C01E73">
      <w:pPr>
        <w:spacing w:after="160" w:line="259" w:lineRule="auto"/>
        <w:ind w:left="0" w:firstLine="0"/>
        <w:jc w:val="left"/>
      </w:pPr>
      <w:r>
        <w:br w:type="page"/>
      </w:r>
    </w:p>
    <w:p w14:paraId="7EC8989E" w14:textId="77777777" w:rsidR="00E01DB7" w:rsidRDefault="00E01DB7" w:rsidP="00C01E73">
      <w:pPr>
        <w:pStyle w:val="Ttulo3"/>
      </w:pPr>
    </w:p>
    <w:p w14:paraId="7093D976" w14:textId="77777777" w:rsidR="00DF6D8F" w:rsidRDefault="00C01E73" w:rsidP="00C01E73">
      <w:pPr>
        <w:pStyle w:val="Ttulo2"/>
      </w:pPr>
      <w:bookmarkStart w:id="82" w:name="_Toc476050645"/>
      <w:r>
        <w:t>4.5 Modelo Relacional</w:t>
      </w:r>
      <w:bookmarkEnd w:id="82"/>
    </w:p>
    <w:p w14:paraId="730A6BA4" w14:textId="77777777" w:rsidR="000550D2" w:rsidRDefault="00C01E73" w:rsidP="00C01E73">
      <w:pPr>
        <w:spacing w:line="360" w:lineRule="auto"/>
        <w:ind w:left="0" w:firstLine="709"/>
      </w:pPr>
      <w:r>
        <w:tab/>
        <w:t>Abaixo está o diagrama do modelo relacional do sistema.</w:t>
      </w:r>
    </w:p>
    <w:p w14:paraId="71D06271" w14:textId="4B98410C" w:rsidR="000550D2" w:rsidRDefault="00643256" w:rsidP="00942BE5">
      <w:pPr>
        <w:spacing w:line="360" w:lineRule="auto"/>
        <w:ind w:left="0" w:firstLine="0"/>
      </w:pPr>
      <w:r>
        <w:pict w14:anchorId="64493E11">
          <v:shape id="_x0000_i1031" type="#_x0000_t75" style="width:456pt;height:241.2pt">
            <v:imagedata r:id="rId49" o:title="MR28-02"/>
          </v:shape>
        </w:pict>
      </w:r>
      <w:commentRangeStart w:id="83"/>
      <w:r w:rsidR="00942BE5">
        <w:rPr>
          <w:rStyle w:val="Refdecomentrio"/>
        </w:rPr>
        <w:commentReference w:id="84"/>
      </w:r>
      <w:commentRangeEnd w:id="83"/>
      <w:r w:rsidR="00942BE5">
        <w:rPr>
          <w:rStyle w:val="Refdecomentrio"/>
        </w:rPr>
        <w:commentReference w:id="83"/>
      </w:r>
    </w:p>
    <w:p w14:paraId="625D9098" w14:textId="418194BB" w:rsidR="00DF6D8F" w:rsidRDefault="00DF6D8F" w:rsidP="00C01E73">
      <w:pPr>
        <w:spacing w:line="360" w:lineRule="auto"/>
        <w:ind w:left="0" w:firstLine="709"/>
      </w:pPr>
    </w:p>
    <w:p w14:paraId="3A8107B0" w14:textId="77777777" w:rsidR="00C01E73" w:rsidRDefault="00C01E73">
      <w:pPr>
        <w:spacing w:after="160" w:line="259" w:lineRule="auto"/>
        <w:ind w:left="0" w:firstLine="0"/>
        <w:jc w:val="left"/>
      </w:pPr>
      <w:r>
        <w:br w:type="page"/>
      </w:r>
    </w:p>
    <w:p w14:paraId="0310B712" w14:textId="77777777" w:rsidR="0000598C" w:rsidRDefault="0000598C" w:rsidP="0000598C">
      <w:pPr>
        <w:pStyle w:val="Ttulo1"/>
        <w:spacing w:line="360" w:lineRule="auto"/>
      </w:pPr>
      <w:bookmarkStart w:id="85" w:name="_Toc476050646"/>
      <w:r>
        <w:lastRenderedPageBreak/>
        <w:t>5. Telas</w:t>
      </w:r>
      <w:bookmarkEnd w:id="85"/>
    </w:p>
    <w:p w14:paraId="334BCFA2" w14:textId="77777777" w:rsidR="0000598C" w:rsidRDefault="0000598C" w:rsidP="0000598C">
      <w:pPr>
        <w:spacing w:line="360" w:lineRule="auto"/>
        <w:ind w:left="0" w:firstLine="709"/>
      </w:pPr>
      <w:r>
        <w:t>Os protótipos das telas do programa foram feitos co</w:t>
      </w:r>
      <w:r w:rsidR="00DF6D8F">
        <w:t>m o auxílio da ferramenta Netbeans</w:t>
      </w:r>
      <w:r>
        <w:t>.</w:t>
      </w:r>
    </w:p>
    <w:p w14:paraId="7E694621" w14:textId="77777777" w:rsidR="0000598C" w:rsidRDefault="0000598C" w:rsidP="0000598C">
      <w:pPr>
        <w:pStyle w:val="Ttulo2"/>
      </w:pPr>
      <w:bookmarkStart w:id="86" w:name="_Toc476050647"/>
      <w:r>
        <w:t>5.1 Protótipos das Telas</w:t>
      </w:r>
      <w:bookmarkEnd w:id="86"/>
    </w:p>
    <w:p w14:paraId="27B44D63" w14:textId="77777777" w:rsidR="0000598C" w:rsidRDefault="0000598C" w:rsidP="0000598C">
      <w:pPr>
        <w:spacing w:line="360" w:lineRule="auto"/>
        <w:ind w:left="0" w:firstLine="709"/>
      </w:pPr>
      <w:r>
        <w:t>A seguir estão apresentados os protótipos das telas do programa, no entanto elas poderão ser alteradas.</w:t>
      </w:r>
    </w:p>
    <w:p w14:paraId="4B0989EF" w14:textId="77777777" w:rsidR="00042BCC" w:rsidRDefault="00042BCC" w:rsidP="00042BCC">
      <w:pPr>
        <w:pStyle w:val="Ttulo3"/>
        <w:ind w:left="0" w:firstLine="0"/>
      </w:pPr>
      <w:bookmarkStart w:id="87" w:name="_Toc476050648"/>
      <w:r>
        <w:t>5.1.1 Telas de Início</w:t>
      </w:r>
      <w:bookmarkEnd w:id="87"/>
    </w:p>
    <w:p w14:paraId="47FD6DCA" w14:textId="77777777" w:rsidR="00042BCC" w:rsidRPr="00042BCC" w:rsidRDefault="00185041" w:rsidP="00042BCC">
      <w:r>
        <w:rPr>
          <w:noProof/>
        </w:rPr>
        <w:drawing>
          <wp:inline distT="0" distB="0" distL="0" distR="0" wp14:anchorId="084EA64F" wp14:editId="4C4EE30A">
            <wp:extent cx="5707380" cy="3345180"/>
            <wp:effectExtent l="0" t="0" r="0" b="0"/>
            <wp:docPr id="83" name="Imagem 83" descr="C:\Users\Gui\AppData\Local\Microsoft\Windows\INetCacheContent.Word\men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Gui\AppData\Local\Microsoft\Windows\INetCacheContent.Word\menuC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C1A9" w14:textId="77777777" w:rsidR="00042BCC" w:rsidRDefault="00042BCC" w:rsidP="00042BCC"/>
    <w:p w14:paraId="54376415" w14:textId="77777777" w:rsidR="00042BCC" w:rsidRDefault="00042BCC" w:rsidP="00042BCC"/>
    <w:p w14:paraId="6C0764D9" w14:textId="77777777" w:rsidR="00042BCC" w:rsidRPr="00042BCC" w:rsidRDefault="00042BCC" w:rsidP="00042BCC"/>
    <w:p w14:paraId="72B4D642" w14:textId="77777777" w:rsidR="00E01DB7" w:rsidRDefault="00E01DB7" w:rsidP="00042BCC">
      <w:pPr>
        <w:pStyle w:val="Ttulo3"/>
      </w:pPr>
    </w:p>
    <w:p w14:paraId="1E8CA4E1" w14:textId="77777777" w:rsidR="00E01DB7" w:rsidRDefault="00E01DB7" w:rsidP="00042BCC">
      <w:pPr>
        <w:pStyle w:val="Ttulo3"/>
      </w:pPr>
    </w:p>
    <w:p w14:paraId="149E0BCE" w14:textId="77777777" w:rsidR="00E01DB7" w:rsidRDefault="00E01DB7" w:rsidP="00042BCC">
      <w:pPr>
        <w:pStyle w:val="Ttulo3"/>
      </w:pPr>
    </w:p>
    <w:p w14:paraId="0E379CEE" w14:textId="77777777" w:rsidR="00E01DB7" w:rsidRDefault="00E01DB7" w:rsidP="00042BCC">
      <w:pPr>
        <w:pStyle w:val="Ttulo3"/>
      </w:pPr>
    </w:p>
    <w:p w14:paraId="068C07B1" w14:textId="77777777" w:rsidR="00E01DB7" w:rsidRDefault="00E01DB7" w:rsidP="00042BCC">
      <w:pPr>
        <w:pStyle w:val="Ttulo3"/>
      </w:pPr>
    </w:p>
    <w:p w14:paraId="450FD1BD" w14:textId="77777777" w:rsidR="00E01DB7" w:rsidRDefault="00E01DB7" w:rsidP="00042BCC">
      <w:pPr>
        <w:pStyle w:val="Ttulo3"/>
      </w:pPr>
    </w:p>
    <w:p w14:paraId="0AEE2198" w14:textId="77777777" w:rsidR="00E01DB7" w:rsidRDefault="00E01DB7" w:rsidP="00042BCC">
      <w:pPr>
        <w:pStyle w:val="Ttulo3"/>
      </w:pPr>
    </w:p>
    <w:p w14:paraId="6C8B8734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3FCEBE91" w14:textId="77777777" w:rsidR="0000598C" w:rsidRDefault="00042BCC" w:rsidP="00042BCC">
      <w:pPr>
        <w:pStyle w:val="Ttulo3"/>
      </w:pPr>
      <w:bookmarkStart w:id="88" w:name="_Toc476050649"/>
      <w:r>
        <w:lastRenderedPageBreak/>
        <w:t>5.1.2 Tela de Cadastro de Usuário</w:t>
      </w:r>
      <w:bookmarkEnd w:id="88"/>
    </w:p>
    <w:p w14:paraId="79719112" w14:textId="77777777" w:rsidR="00042BCC" w:rsidRPr="00042BCC" w:rsidRDefault="00042BCC" w:rsidP="00042BCC"/>
    <w:p w14:paraId="14D75BEC" w14:textId="77777777" w:rsidR="00042BCC" w:rsidRDefault="00E01DB7" w:rsidP="00042BCC">
      <w:r>
        <w:rPr>
          <w:noProof/>
        </w:rPr>
        <w:drawing>
          <wp:inline distT="0" distB="0" distL="0" distR="0" wp14:anchorId="0968D545" wp14:editId="15CA7B5B">
            <wp:extent cx="5433060" cy="5608320"/>
            <wp:effectExtent l="0" t="0" r="0" b="0"/>
            <wp:docPr id="57" name="Imagem 57" descr="C:\Users\Gui\AppData\Local\Microsoft\Windows\INetCacheContent.Word\Cadastro de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Content.Word\Cadastro de usuario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344B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6158E6A1" w14:textId="77777777" w:rsidR="00042BCC" w:rsidRDefault="00042BCC" w:rsidP="00042BCC">
      <w:pPr>
        <w:pStyle w:val="Ttulo3"/>
      </w:pPr>
      <w:bookmarkStart w:id="89" w:name="_Toc476050650"/>
      <w:r>
        <w:lastRenderedPageBreak/>
        <w:t>5.1.3 Tela de Login</w:t>
      </w:r>
      <w:bookmarkEnd w:id="89"/>
    </w:p>
    <w:p w14:paraId="2A948FF9" w14:textId="77777777" w:rsidR="00042BCC" w:rsidRPr="00042BCC" w:rsidRDefault="00042BCC" w:rsidP="00042BCC"/>
    <w:p w14:paraId="20640300" w14:textId="77777777" w:rsidR="00042BCC" w:rsidRDefault="00E01DB7" w:rsidP="00042BCC">
      <w:pPr>
        <w:ind w:left="0" w:firstLine="0"/>
      </w:pPr>
      <w:r>
        <w:rPr>
          <w:noProof/>
        </w:rPr>
        <w:drawing>
          <wp:inline distT="0" distB="0" distL="0" distR="0" wp14:anchorId="13EB09E2" wp14:editId="3AE6E2F1">
            <wp:extent cx="3261360" cy="2522220"/>
            <wp:effectExtent l="0" t="0" r="0" b="0"/>
            <wp:docPr id="58" name="Imagem 58" descr="C:\Users\Gui\AppData\Local\Microsoft\Windows\INetCacheContent.Word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i\AppData\Local\Microsoft\Windows\INetCacheContent.Word\login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3CBAD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533979EC" w14:textId="77777777" w:rsidR="00042BCC" w:rsidRDefault="00042BCC" w:rsidP="00042BCC">
      <w:pPr>
        <w:pStyle w:val="Ttulo3"/>
      </w:pPr>
      <w:bookmarkStart w:id="90" w:name="_Toc476050651"/>
      <w:r>
        <w:lastRenderedPageBreak/>
        <w:t>5.1.4 Tela de Cadastro de Cliente</w:t>
      </w:r>
      <w:bookmarkEnd w:id="90"/>
    </w:p>
    <w:p w14:paraId="5F0736E9" w14:textId="77777777" w:rsidR="00042BCC" w:rsidRPr="00042BCC" w:rsidRDefault="00042BCC" w:rsidP="00042BCC"/>
    <w:p w14:paraId="32D2833A" w14:textId="77777777" w:rsidR="00042BCC" w:rsidRDefault="00E01DB7" w:rsidP="00042BCC">
      <w:r>
        <w:rPr>
          <w:noProof/>
        </w:rPr>
        <w:drawing>
          <wp:inline distT="0" distB="0" distL="0" distR="0" wp14:anchorId="469D0819" wp14:editId="114C8B0A">
            <wp:extent cx="5440680" cy="6507480"/>
            <wp:effectExtent l="0" t="0" r="0" b="0"/>
            <wp:docPr id="59" name="Imagem 59" descr="C:\Users\Gui\AppData\Local\Microsoft\Windows\INetCacheContent.Word\cadastrar 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ui\AppData\Local\Microsoft\Windows\INetCacheContent.Word\cadastrar cliente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650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12834" w14:textId="77777777" w:rsidR="00042BCC" w:rsidRPr="00042BCC" w:rsidRDefault="00042BCC" w:rsidP="003964B0">
      <w:pPr>
        <w:pStyle w:val="Ttulo3"/>
        <w:spacing w:line="360" w:lineRule="auto"/>
      </w:pPr>
      <w:bookmarkStart w:id="91" w:name="_Toc476050652"/>
      <w:r>
        <w:lastRenderedPageBreak/>
        <w:t>5.1.5 Tela de Cadastro de Mecânico</w:t>
      </w:r>
      <w:bookmarkEnd w:id="91"/>
    </w:p>
    <w:p w14:paraId="34702E74" w14:textId="77777777" w:rsidR="00042BCC" w:rsidRDefault="00E01DB7" w:rsidP="003964B0">
      <w:pPr>
        <w:spacing w:line="360" w:lineRule="auto"/>
        <w:ind w:left="0" w:firstLine="0"/>
      </w:pPr>
      <w:r>
        <w:rPr>
          <w:noProof/>
        </w:rPr>
        <w:drawing>
          <wp:inline distT="0" distB="0" distL="0" distR="0" wp14:anchorId="407EBDF3" wp14:editId="5949D969">
            <wp:extent cx="4808220" cy="4221480"/>
            <wp:effectExtent l="0" t="0" r="0" b="0"/>
            <wp:docPr id="60" name="Imagem 60" descr="C:\Users\Gui\AppData\Local\Microsoft\Windows\INetCacheContent.Word\Cadastrar mecanic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ui\AppData\Local\Microsoft\Windows\INetCacheContent.Word\Cadastrar mecanicoC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2F0A1" w14:textId="77777777" w:rsidR="003964B0" w:rsidRDefault="003964B0" w:rsidP="003964B0">
      <w:pPr>
        <w:pStyle w:val="Ttulo3"/>
        <w:spacing w:line="360" w:lineRule="auto"/>
      </w:pPr>
      <w:bookmarkStart w:id="92" w:name="_Toc476050653"/>
      <w:r>
        <w:t>5.1.6 Tela de Cadastro de Produto</w:t>
      </w:r>
      <w:bookmarkEnd w:id="92"/>
    </w:p>
    <w:p w14:paraId="41C63E2F" w14:textId="77777777" w:rsidR="003964B0" w:rsidRDefault="00E01DB7" w:rsidP="003964B0">
      <w:pPr>
        <w:spacing w:line="360" w:lineRule="auto"/>
      </w:pPr>
      <w:r>
        <w:rPr>
          <w:noProof/>
        </w:rPr>
        <w:drawing>
          <wp:inline distT="0" distB="0" distL="0" distR="0" wp14:anchorId="01266B96" wp14:editId="39FA162F">
            <wp:extent cx="3810000" cy="2712720"/>
            <wp:effectExtent l="0" t="0" r="0" b="0"/>
            <wp:docPr id="61" name="Imagem 61" descr="C:\Users\Gui\AppData\Local\Microsoft\Windows\INetCacheContent.Word\Cadastrar Produt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Gui\AppData\Local\Microsoft\Windows\INetCacheContent.Word\Cadastrar ProdutoC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C67EA" w14:textId="77777777" w:rsidR="003964B0" w:rsidRDefault="003964B0" w:rsidP="003964B0">
      <w:pPr>
        <w:tabs>
          <w:tab w:val="left" w:pos="7920"/>
        </w:tabs>
        <w:ind w:left="0" w:firstLine="0"/>
      </w:pPr>
    </w:p>
    <w:p w14:paraId="273B69DB" w14:textId="77777777" w:rsidR="003964B0" w:rsidRDefault="003964B0" w:rsidP="003964B0">
      <w:pPr>
        <w:tabs>
          <w:tab w:val="left" w:pos="7920"/>
        </w:tabs>
        <w:ind w:left="0" w:firstLine="0"/>
      </w:pPr>
    </w:p>
    <w:p w14:paraId="2D58B520" w14:textId="77777777" w:rsidR="003964B0" w:rsidRDefault="003964B0" w:rsidP="003964B0">
      <w:pPr>
        <w:tabs>
          <w:tab w:val="left" w:pos="7920"/>
        </w:tabs>
        <w:ind w:left="0" w:firstLine="0"/>
      </w:pPr>
    </w:p>
    <w:p w14:paraId="3F2959CD" w14:textId="77777777" w:rsidR="003964B0" w:rsidRDefault="003964B0" w:rsidP="003964B0">
      <w:pPr>
        <w:pStyle w:val="Ttulo3"/>
        <w:spacing w:line="360" w:lineRule="auto"/>
      </w:pPr>
      <w:bookmarkStart w:id="93" w:name="_Toc476050654"/>
      <w:r>
        <w:lastRenderedPageBreak/>
        <w:t>5.1.7 Tela de Cadastro de Serviços</w:t>
      </w:r>
      <w:bookmarkEnd w:id="93"/>
    </w:p>
    <w:p w14:paraId="3066EAC2" w14:textId="77777777" w:rsidR="001C5E75" w:rsidRDefault="00E01DB7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  <w:r>
        <w:rPr>
          <w:noProof/>
        </w:rPr>
        <w:drawing>
          <wp:inline distT="0" distB="0" distL="0" distR="0" wp14:anchorId="4A31E7DC" wp14:editId="7798BF9B">
            <wp:extent cx="5056227" cy="3468414"/>
            <wp:effectExtent l="0" t="0" r="0" b="0"/>
            <wp:docPr id="62" name="Imagem 62" descr="C:\Users\Gui\AppData\Local\Microsoft\Windows\INetCacheContent.Word\Cadastro de serviç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Gui\AppData\Local\Microsoft\Windows\INetCacheContent.Word\Cadastro de serviçosC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787" cy="34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8F3C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44BD41A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2B8CA991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4E51E9DB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378549A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0F67765F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0F34C0CE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75D54B57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12B844C4" w14:textId="77777777" w:rsidR="00E01DB7" w:rsidRDefault="003964B0" w:rsidP="001C5E75">
      <w:pPr>
        <w:ind w:left="0" w:firstLine="0"/>
        <w:jc w:val="left"/>
      </w:pPr>
      <w:bookmarkStart w:id="94" w:name="_Toc476050655"/>
      <w:r w:rsidRPr="001C5E75">
        <w:rPr>
          <w:rStyle w:val="Ttulo3Char"/>
        </w:rPr>
        <w:lastRenderedPageBreak/>
        <w:t>5.1.8 Tela de Gerar Comissões</w:t>
      </w:r>
      <w:bookmarkEnd w:id="94"/>
      <w:r w:rsidR="00E01DB7">
        <w:rPr>
          <w:noProof/>
        </w:rPr>
        <w:drawing>
          <wp:inline distT="0" distB="0" distL="0" distR="0" wp14:anchorId="39FB9199" wp14:editId="030D70D4">
            <wp:extent cx="5927835" cy="5008372"/>
            <wp:effectExtent l="0" t="0" r="0" b="0"/>
            <wp:docPr id="63" name="Imagem 63" descr="C:\Users\Gui\AppData\Local\Microsoft\Windows\INetCacheContent.Word\Consulta comisso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Gui\AppData\Local\Microsoft\Windows\INetCacheContent.Word\Consulta comissoes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142" cy="501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041">
        <w:rPr>
          <w:noProof/>
        </w:rPr>
        <w:lastRenderedPageBreak/>
        <w:drawing>
          <wp:inline distT="0" distB="0" distL="0" distR="0" wp14:anchorId="35AE2B1D" wp14:editId="75B8D6EB">
            <wp:extent cx="4678680" cy="5859780"/>
            <wp:effectExtent l="0" t="0" r="0" b="0"/>
            <wp:docPr id="82" name="Imagem 82" descr="C:\Users\Gui\AppData\Local\Microsoft\Windows\INetCacheContent.Word\Screensho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Gui\AppData\Local\Microsoft\Windows\INetCacheContent.Word\Screenshot_3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2C5EE" w14:textId="77777777" w:rsidR="00A140B7" w:rsidRDefault="00A140B7" w:rsidP="00E01DB7"/>
    <w:p w14:paraId="30E0142D" w14:textId="77777777" w:rsidR="00A140B7" w:rsidRDefault="00A140B7" w:rsidP="00A140B7">
      <w:pPr>
        <w:pStyle w:val="Ttulo3"/>
      </w:pPr>
      <w:bookmarkStart w:id="95" w:name="_Toc476050656"/>
      <w:r>
        <w:lastRenderedPageBreak/>
        <w:t>5.1.9 Tela de Cadastro de Veículos</w:t>
      </w:r>
      <w:bookmarkEnd w:id="95"/>
    </w:p>
    <w:p w14:paraId="1F72DE96" w14:textId="77777777" w:rsidR="00A140B7" w:rsidRDefault="00A140B7" w:rsidP="00A140B7">
      <w:r>
        <w:rPr>
          <w:noProof/>
        </w:rPr>
        <w:drawing>
          <wp:inline distT="0" distB="0" distL="0" distR="0" wp14:anchorId="4F19EEFB" wp14:editId="30F1E588">
            <wp:extent cx="3870960" cy="2506980"/>
            <wp:effectExtent l="0" t="0" r="0" b="0"/>
            <wp:docPr id="64" name="Imagem 64" descr="C:\Users\Gui\AppData\Local\Microsoft\Windows\INetCacheContent.Word\cadastro de veicul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Gui\AppData\Local\Microsoft\Windows\INetCacheContent.Word\cadastro de veiculosC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1EAF9" w14:textId="77777777" w:rsidR="00A140B7" w:rsidRDefault="00A140B7" w:rsidP="00A140B7">
      <w:pPr>
        <w:pStyle w:val="Ttulo3"/>
      </w:pPr>
      <w:bookmarkStart w:id="96" w:name="_Toc476050657"/>
      <w:r>
        <w:t>5.1.10 Tela de Consulta de Clientes</w:t>
      </w:r>
      <w:bookmarkEnd w:id="96"/>
    </w:p>
    <w:p w14:paraId="54301B10" w14:textId="77777777" w:rsidR="00A140B7" w:rsidRDefault="00A140B7" w:rsidP="00A140B7">
      <w:r>
        <w:rPr>
          <w:noProof/>
        </w:rPr>
        <w:drawing>
          <wp:inline distT="0" distB="0" distL="0" distR="0" wp14:anchorId="4AFF5DC9" wp14:editId="41BDB785">
            <wp:extent cx="5471160" cy="3550920"/>
            <wp:effectExtent l="0" t="0" r="0" b="0"/>
            <wp:docPr id="65" name="Imagem 65" descr="C:\Users\Gui\AppData\Local\Microsoft\Windows\INetCacheContent.Word\consulta client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Gui\AppData\Local\Microsoft\Windows\INetCacheContent.Word\consulta clienteC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B0F06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75CC4DB1" w14:textId="77777777" w:rsidR="00A140B7" w:rsidRDefault="00A140B7" w:rsidP="00A140B7">
      <w:pPr>
        <w:pStyle w:val="Ttulo3"/>
      </w:pPr>
      <w:bookmarkStart w:id="97" w:name="_Toc476050658"/>
      <w:r>
        <w:lastRenderedPageBreak/>
        <w:t>5.1.11 Tela de Consulta de Mecânicos</w:t>
      </w:r>
      <w:bookmarkEnd w:id="97"/>
    </w:p>
    <w:p w14:paraId="39CD6A73" w14:textId="77777777" w:rsidR="00A140B7" w:rsidRDefault="00A140B7" w:rsidP="00A140B7">
      <w:r>
        <w:rPr>
          <w:noProof/>
        </w:rPr>
        <w:drawing>
          <wp:inline distT="0" distB="0" distL="0" distR="0" wp14:anchorId="26363871" wp14:editId="092019B3">
            <wp:extent cx="4884420" cy="3512820"/>
            <wp:effectExtent l="0" t="0" r="0" b="0"/>
            <wp:docPr id="66" name="Imagem 66" descr="C:\Users\Gui\AppData\Local\Microsoft\Windows\INetCacheContent.Word\consulta mecanic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Gui\AppData\Local\Microsoft\Windows\INetCacheContent.Word\consulta mecanicoC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98E07" w14:textId="77777777" w:rsidR="00A139A1" w:rsidRDefault="00A140B7" w:rsidP="00A139A1">
      <w:pPr>
        <w:ind w:left="0" w:firstLine="0"/>
        <w:jc w:val="left"/>
        <w:rPr>
          <w:rStyle w:val="Ttulo3Char"/>
        </w:rPr>
      </w:pPr>
      <w:bookmarkStart w:id="98" w:name="_Toc476050659"/>
      <w:r w:rsidRPr="00A139A1">
        <w:rPr>
          <w:rStyle w:val="Ttulo3Char"/>
        </w:rPr>
        <w:t>5.1.12 Tela de Consulta de Relatórios</w:t>
      </w:r>
      <w:bookmarkEnd w:id="98"/>
    </w:p>
    <w:p w14:paraId="0A4A6AA1" w14:textId="77777777" w:rsidR="00A139A1" w:rsidRDefault="00A140B7" w:rsidP="00A139A1">
      <w:pPr>
        <w:jc w:val="left"/>
        <w:rPr>
          <w:rStyle w:val="Ttulo3Char"/>
        </w:rPr>
      </w:pPr>
      <w:r>
        <w:rPr>
          <w:noProof/>
        </w:rPr>
        <w:drawing>
          <wp:inline distT="0" distB="0" distL="0" distR="0" wp14:anchorId="2F86A8EB" wp14:editId="5C0AFE62">
            <wp:extent cx="5408785" cy="3295650"/>
            <wp:effectExtent l="0" t="0" r="0" b="0"/>
            <wp:docPr id="67" name="Imagem 67" descr="C:\Users\Gui\AppData\Local\Microsoft\Windows\INetCacheContent.Word\consulta relatori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Gui\AppData\Local\Microsoft\Windows\INetCacheContent.Word\consulta relatorioC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294" cy="331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4BEC" w14:textId="77777777" w:rsidR="00A140B7" w:rsidRDefault="00185041" w:rsidP="00A139A1">
      <w:pPr>
        <w:jc w:val="left"/>
      </w:pPr>
      <w:r>
        <w:rPr>
          <w:noProof/>
        </w:rPr>
        <w:lastRenderedPageBreak/>
        <w:drawing>
          <wp:inline distT="0" distB="0" distL="0" distR="0" wp14:anchorId="2CCDEC97" wp14:editId="72FA2169">
            <wp:extent cx="4693920" cy="6065520"/>
            <wp:effectExtent l="0" t="0" r="0" b="0"/>
            <wp:docPr id="85" name="Imagem 85" descr="C:\Users\Gui\AppData\Local\Microsoft\Windows\INetCacheContent.Word\Screenshot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Gui\AppData\Local\Microsoft\Windows\INetCacheContent.Word\Screenshot_4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287BC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49EDF975" w14:textId="77777777" w:rsidR="00A74565" w:rsidRDefault="00A140B7" w:rsidP="00A74565">
      <w:pPr>
        <w:ind w:left="0" w:firstLine="0"/>
        <w:jc w:val="left"/>
        <w:rPr>
          <w:rStyle w:val="Ttulo3Char"/>
        </w:rPr>
      </w:pPr>
      <w:bookmarkStart w:id="99" w:name="_Toc476050660"/>
      <w:r w:rsidRPr="00A74565">
        <w:rPr>
          <w:rStyle w:val="Ttulo3Char"/>
        </w:rPr>
        <w:lastRenderedPageBreak/>
        <w:t>5.1.13 Tela de Consulta de OS</w:t>
      </w:r>
      <w:bookmarkEnd w:id="99"/>
    </w:p>
    <w:p w14:paraId="4987E641" w14:textId="77777777" w:rsidR="00A140B7" w:rsidRDefault="00A140B7" w:rsidP="00A74565">
      <w:pPr>
        <w:jc w:val="left"/>
      </w:pPr>
      <w:r>
        <w:rPr>
          <w:noProof/>
        </w:rPr>
        <w:drawing>
          <wp:inline distT="0" distB="0" distL="0" distR="0" wp14:anchorId="00E0C112" wp14:editId="495B6FD5">
            <wp:extent cx="5793105" cy="4016468"/>
            <wp:effectExtent l="0" t="0" r="0" b="0"/>
            <wp:docPr id="68" name="Imagem 68" descr="C:\Users\Gui\AppData\Local\Microsoft\Windows\INetCacheContent.Word\Consultar 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Gui\AppData\Local\Microsoft\Windows\INetCacheContent.Word\Consultar OSC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401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922E7" w14:textId="77777777" w:rsidR="00A140B7" w:rsidRDefault="00A140B7" w:rsidP="00A140B7">
      <w:pPr>
        <w:pStyle w:val="Ttulo3"/>
      </w:pPr>
      <w:bookmarkStart w:id="100" w:name="_Toc476050661"/>
      <w:r>
        <w:t>5.1.14 Tela de Consulta de Produtos</w:t>
      </w:r>
      <w:bookmarkEnd w:id="100"/>
    </w:p>
    <w:p w14:paraId="76DCE935" w14:textId="77777777" w:rsidR="00A140B7" w:rsidRDefault="00A140B7" w:rsidP="00A140B7">
      <w:r>
        <w:rPr>
          <w:noProof/>
        </w:rPr>
        <w:drawing>
          <wp:inline distT="0" distB="0" distL="0" distR="0" wp14:anchorId="53DE233C" wp14:editId="0BFA8679">
            <wp:extent cx="5288280" cy="3048000"/>
            <wp:effectExtent l="0" t="0" r="0" b="0"/>
            <wp:docPr id="69" name="Imagem 69" descr="C:\Users\Gui\AppData\Local\Microsoft\Windows\INetCacheContent.Word\consultar produt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Gui\AppData\Local\Microsoft\Windows\INetCacheContent.Word\consultar produtosC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B88AC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4DE6F00C" w14:textId="77777777" w:rsidR="00A140B7" w:rsidRDefault="00A140B7" w:rsidP="00A140B7">
      <w:pPr>
        <w:pStyle w:val="Ttulo3"/>
      </w:pPr>
      <w:bookmarkStart w:id="101" w:name="_Toc476050662"/>
      <w:r>
        <w:lastRenderedPageBreak/>
        <w:t>5.1.15 Tela de Consulta de Serviços</w:t>
      </w:r>
      <w:bookmarkEnd w:id="101"/>
    </w:p>
    <w:p w14:paraId="2F93D3BA" w14:textId="77777777" w:rsidR="00A140B7" w:rsidRDefault="00A140B7" w:rsidP="00A140B7">
      <w:r>
        <w:rPr>
          <w:noProof/>
        </w:rPr>
        <w:drawing>
          <wp:inline distT="0" distB="0" distL="0" distR="0" wp14:anchorId="250582FC" wp14:editId="5F7ECBC5">
            <wp:extent cx="5745480" cy="3032760"/>
            <wp:effectExtent l="0" t="0" r="0" b="0"/>
            <wp:docPr id="70" name="Imagem 70" descr="C:\Users\Gui\AppData\Local\Microsoft\Windows\INetCacheContent.Word\COnsultar seerviç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Gui\AppData\Local\Microsoft\Windows\INetCacheContent.Word\COnsultar seerviçoC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E5877" w14:textId="77777777" w:rsidR="00A140B7" w:rsidRDefault="00A140B7" w:rsidP="00A140B7">
      <w:pPr>
        <w:pStyle w:val="Ttulo3"/>
      </w:pPr>
      <w:bookmarkStart w:id="102" w:name="_Toc476050663"/>
      <w:r>
        <w:t>5.1.16 Tela de Consulta de Veículos</w:t>
      </w:r>
      <w:bookmarkEnd w:id="102"/>
    </w:p>
    <w:p w14:paraId="6E04BB86" w14:textId="77777777" w:rsidR="00A140B7" w:rsidRPr="00A140B7" w:rsidRDefault="00A140B7" w:rsidP="00A140B7">
      <w:r>
        <w:rPr>
          <w:noProof/>
        </w:rPr>
        <w:drawing>
          <wp:inline distT="0" distB="0" distL="0" distR="0" wp14:anchorId="1E5C36AF" wp14:editId="52AAA38D">
            <wp:extent cx="5113020" cy="3436620"/>
            <wp:effectExtent l="0" t="0" r="0" b="0"/>
            <wp:docPr id="71" name="Imagem 71" descr="C:\Users\Gui\AppData\Local\Microsoft\Windows\INetCacheContent.Word\consultar veicul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Gui\AppData\Local\Microsoft\Windows\INetCacheContent.Word\consultar veiculoC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AEBE8" w14:textId="77777777" w:rsidR="00A140B7" w:rsidRDefault="00A140B7">
      <w:pPr>
        <w:spacing w:after="160" w:line="259" w:lineRule="auto"/>
        <w:ind w:left="0" w:firstLine="0"/>
        <w:jc w:val="left"/>
        <w:rPr>
          <w:b/>
        </w:rPr>
      </w:pPr>
      <w:r>
        <w:rPr>
          <w:b/>
        </w:rPr>
        <w:br w:type="page"/>
      </w:r>
    </w:p>
    <w:p w14:paraId="4058F03C" w14:textId="77777777" w:rsidR="00A140B7" w:rsidRDefault="00A140B7" w:rsidP="00A140B7">
      <w:pPr>
        <w:pStyle w:val="Ttulo3"/>
      </w:pPr>
      <w:bookmarkStart w:id="103" w:name="_Toc476050664"/>
      <w:r>
        <w:lastRenderedPageBreak/>
        <w:t>5.1.17 Tela de Gerar OS</w:t>
      </w:r>
      <w:bookmarkEnd w:id="103"/>
    </w:p>
    <w:p w14:paraId="2F04F62E" w14:textId="77777777" w:rsidR="00A140B7" w:rsidRDefault="00A140B7" w:rsidP="00185041">
      <w:r>
        <w:rPr>
          <w:noProof/>
        </w:rPr>
        <w:drawing>
          <wp:inline distT="0" distB="0" distL="0" distR="0" wp14:anchorId="7751391A" wp14:editId="02089555">
            <wp:extent cx="5433060" cy="4267200"/>
            <wp:effectExtent l="0" t="0" r="0" b="0"/>
            <wp:docPr id="72" name="Imagem 72" descr="C:\Users\Gui\AppData\Local\Microsoft\Windows\INetCacheContent.Word\gerar 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Gui\AppData\Local\Microsoft\Windows\INetCacheContent.Word\gerar osC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50804" w14:textId="77777777" w:rsidR="00A140B7" w:rsidRDefault="00A140B7" w:rsidP="00A140B7">
      <w:pPr>
        <w:spacing w:after="160" w:line="259" w:lineRule="auto"/>
        <w:ind w:left="0" w:firstLine="0"/>
        <w:jc w:val="left"/>
      </w:pPr>
      <w:r>
        <w:br w:type="page"/>
      </w:r>
    </w:p>
    <w:p w14:paraId="7AF18254" w14:textId="77777777" w:rsidR="00A140B7" w:rsidRDefault="00185041" w:rsidP="00A140B7">
      <w:pPr>
        <w:pStyle w:val="Ttulo3"/>
      </w:pPr>
      <w:bookmarkStart w:id="104" w:name="_Toc476050665"/>
      <w:r>
        <w:lastRenderedPageBreak/>
        <w:t>5.1.18</w:t>
      </w:r>
      <w:r w:rsidR="00A140B7">
        <w:t xml:space="preserve"> Tela de Ordem de Serviço</w:t>
      </w:r>
      <w:bookmarkEnd w:id="104"/>
    </w:p>
    <w:p w14:paraId="1E21BA8B" w14:textId="77777777" w:rsidR="00A140B7" w:rsidRDefault="00A140B7" w:rsidP="00A140B7">
      <w:r>
        <w:rPr>
          <w:noProof/>
        </w:rPr>
        <w:drawing>
          <wp:inline distT="0" distB="0" distL="0" distR="0" wp14:anchorId="1E558D29" wp14:editId="531528F9">
            <wp:extent cx="5793105" cy="5695975"/>
            <wp:effectExtent l="0" t="0" r="0" b="0"/>
            <wp:docPr id="74" name="Imagem 74" descr="C:\Users\Gui\AppData\Local\Microsoft\Windows\INetCacheContent.Word\Ordem de serviç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Gui\AppData\Local\Microsoft\Windows\INetCacheContent.Word\Ordem de serviçoC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56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E1AE0" w14:textId="77777777" w:rsidR="00A140B7" w:rsidRDefault="00A140B7" w:rsidP="00A140B7">
      <w:pPr>
        <w:spacing w:after="160" w:line="259" w:lineRule="auto"/>
        <w:ind w:left="0" w:firstLine="0"/>
        <w:jc w:val="left"/>
      </w:pPr>
      <w:r>
        <w:br w:type="page"/>
      </w:r>
    </w:p>
    <w:p w14:paraId="4559B594" w14:textId="77777777" w:rsidR="00A140B7" w:rsidRDefault="00185041" w:rsidP="00A140B7">
      <w:pPr>
        <w:pStyle w:val="Ttulo3"/>
      </w:pPr>
      <w:bookmarkStart w:id="105" w:name="_Toc476050666"/>
      <w:r>
        <w:lastRenderedPageBreak/>
        <w:t>5.1.19</w:t>
      </w:r>
      <w:r w:rsidR="00A140B7">
        <w:t xml:space="preserve"> Tela de Pagamento da OS</w:t>
      </w:r>
      <w:bookmarkEnd w:id="105"/>
    </w:p>
    <w:p w14:paraId="1D97BD11" w14:textId="77777777" w:rsidR="00A140B7" w:rsidRDefault="00A140B7" w:rsidP="00A140B7">
      <w:r>
        <w:rPr>
          <w:noProof/>
        </w:rPr>
        <w:drawing>
          <wp:inline distT="0" distB="0" distL="0" distR="0" wp14:anchorId="6DD1C972" wp14:editId="242A1752">
            <wp:extent cx="3680460" cy="1905000"/>
            <wp:effectExtent l="0" t="0" r="0" b="0"/>
            <wp:docPr id="75" name="Imagem 75" descr="C:\Users\Gui\AppData\Local\Microsoft\Windows\INetCacheContent.Word\paga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Gui\AppData\Local\Microsoft\Windows\INetCacheContent.Word\pagarC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D07E5" w14:textId="77777777" w:rsidR="00C23B4E" w:rsidRDefault="00185041" w:rsidP="00C23B4E">
      <w:pPr>
        <w:pStyle w:val="Ttulo3"/>
      </w:pPr>
      <w:bookmarkStart w:id="106" w:name="_Toc476050667"/>
      <w:r>
        <w:t>5.1.20</w:t>
      </w:r>
      <w:r w:rsidR="00C23B4E">
        <w:t xml:space="preserve"> Tela de Relatório Financeiro</w:t>
      </w:r>
      <w:bookmarkEnd w:id="106"/>
    </w:p>
    <w:p w14:paraId="7D64CA68" w14:textId="77777777" w:rsidR="00C23B4E" w:rsidRDefault="00C23B4E" w:rsidP="00C23B4E">
      <w:r>
        <w:rPr>
          <w:noProof/>
        </w:rPr>
        <w:drawing>
          <wp:inline distT="0" distB="0" distL="0" distR="0" wp14:anchorId="7DCD76D5" wp14:editId="4E54C59C">
            <wp:extent cx="4785360" cy="3421380"/>
            <wp:effectExtent l="0" t="0" r="0" b="0"/>
            <wp:docPr id="76" name="Imagem 76" descr="C:\Users\Gui\AppData\Local\Microsoft\Windows\INetCacheContent.Word\relatorio financeir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Gui\AppData\Local\Microsoft\Windows\INetCacheContent.Word\relatorio financeiroC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5FF67" w14:textId="77777777" w:rsidR="00C23B4E" w:rsidRDefault="00C23B4E">
      <w:pPr>
        <w:spacing w:after="160" w:line="259" w:lineRule="auto"/>
        <w:ind w:left="0" w:firstLine="0"/>
        <w:jc w:val="left"/>
      </w:pPr>
      <w:r>
        <w:br w:type="page"/>
      </w:r>
    </w:p>
    <w:p w14:paraId="4713E391" w14:textId="77777777" w:rsidR="002010D1" w:rsidRPr="002C67F0" w:rsidRDefault="00C23B4E" w:rsidP="0018504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52DD1CF" wp14:editId="69D6A765">
            <wp:extent cx="4427220" cy="5692140"/>
            <wp:effectExtent l="0" t="0" r="0" b="0"/>
            <wp:docPr id="78" name="Imagem 78" descr="C:\Users\Gui\AppData\Local\Microsoft\Windows\INetCacheContent.Word\Screensho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Gui\AppData\Local\Microsoft\Windows\INetCacheContent.Word\Screenshot_1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10D1" w:rsidRPr="002C67F0" w:rsidSect="00DC3464">
      <w:pgSz w:w="11906" w:h="16838"/>
      <w:pgMar w:top="1417" w:right="1081" w:bottom="1352" w:left="1702" w:header="720" w:footer="720" w:gutter="0"/>
      <w:cols w:space="720"/>
      <w:docGrid w:linePitch="326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4" w:author="Silvia Helena" w:date="2016-12-06T09:02:00Z" w:initials="SH">
    <w:p w14:paraId="24BB99F6" w14:textId="77777777" w:rsidR="00643256" w:rsidRDefault="00643256">
      <w:pPr>
        <w:pStyle w:val="Textodecomentrio"/>
      </w:pPr>
      <w:r>
        <w:rPr>
          <w:rStyle w:val="Refdecomentrio"/>
        </w:rPr>
        <w:annotationRef/>
      </w:r>
      <w:r>
        <w:t>Cadê a referencia??</w:t>
      </w:r>
    </w:p>
  </w:comment>
  <w:comment w:id="15" w:author="JOAO MANOEL DE OLIVEIRA NETO" w:date="2017-02-23T21:17:00Z" w:initials="JMDON">
    <w:p w14:paraId="47504C94" w14:textId="6CA206EC" w:rsidR="00643256" w:rsidRDefault="00643256">
      <w:pPr>
        <w:pStyle w:val="Textodecomentrio"/>
      </w:pPr>
      <w:r>
        <w:rPr>
          <w:rStyle w:val="Refdecomentrio"/>
        </w:rPr>
        <w:annotationRef/>
      </w:r>
      <w:r>
        <w:t>Pegar referencia do livro do Sommerville</w:t>
      </w:r>
    </w:p>
  </w:comment>
  <w:comment w:id="72" w:author="Silvia Helena" w:date="2016-12-06T09:36:00Z" w:initials="SH">
    <w:p w14:paraId="2743B4BB" w14:textId="77777777" w:rsidR="00643256" w:rsidRDefault="00643256">
      <w:pPr>
        <w:pStyle w:val="Textodecomentrio"/>
      </w:pPr>
      <w:r>
        <w:rPr>
          <w:rStyle w:val="Refdecomentrio"/>
        </w:rPr>
        <w:annotationRef/>
      </w:r>
      <w:r>
        <w:t>Faltou consulta e cadastrar carro</w:t>
      </w:r>
    </w:p>
    <w:p w14:paraId="6B793755" w14:textId="77777777" w:rsidR="00643256" w:rsidRDefault="00643256">
      <w:pPr>
        <w:pStyle w:val="Textodecomentrio"/>
      </w:pPr>
    </w:p>
    <w:p w14:paraId="244CAA12" w14:textId="77777777" w:rsidR="00643256" w:rsidRDefault="00643256">
      <w:pPr>
        <w:pStyle w:val="Textodecomentrio"/>
      </w:pPr>
      <w:r>
        <w:t>Estava nos requisitos</w:t>
      </w:r>
    </w:p>
  </w:comment>
  <w:comment w:id="74" w:author="Silvia Helena" w:date="2016-12-06T09:37:00Z" w:initials="SH">
    <w:p w14:paraId="2C25477C" w14:textId="77777777" w:rsidR="00643256" w:rsidRDefault="00643256" w:rsidP="0031053A">
      <w:pPr>
        <w:pStyle w:val="Textodecomentrio"/>
      </w:pPr>
      <w:r>
        <w:rPr>
          <w:rStyle w:val="Refdecomentrio"/>
        </w:rPr>
        <w:annotationRef/>
      </w:r>
      <w:r>
        <w:t>Faltou consulta e cadastrar cliente</w:t>
      </w:r>
    </w:p>
    <w:p w14:paraId="2D343CCF" w14:textId="77777777" w:rsidR="00643256" w:rsidRDefault="00643256" w:rsidP="0031053A">
      <w:pPr>
        <w:pStyle w:val="Textodecomentrio"/>
      </w:pPr>
    </w:p>
    <w:p w14:paraId="480DA618" w14:textId="77777777" w:rsidR="00643256" w:rsidRDefault="00643256" w:rsidP="0031053A">
      <w:pPr>
        <w:pStyle w:val="Textodecomentrio"/>
      </w:pPr>
      <w:r>
        <w:t>Estava nos requisitos</w:t>
      </w:r>
    </w:p>
  </w:comment>
  <w:comment w:id="77" w:author="Silvia Helena" w:date="2016-12-07T08:54:00Z" w:initials="SH">
    <w:p w14:paraId="6024ECF1" w14:textId="77777777" w:rsidR="00643256" w:rsidRDefault="00643256">
      <w:pPr>
        <w:pStyle w:val="Textodecomentrio"/>
      </w:pPr>
      <w:r>
        <w:rPr>
          <w:rStyle w:val="Refdecomentrio"/>
        </w:rPr>
        <w:annotationRef/>
      </w:r>
      <w:r>
        <w:t>Veirfique se não tem filtro em relação a funcionario e cliente</w:t>
      </w:r>
    </w:p>
    <w:p w14:paraId="03A2B56B" w14:textId="77777777" w:rsidR="00643256" w:rsidRDefault="00643256">
      <w:pPr>
        <w:pStyle w:val="Textodecomentrio"/>
      </w:pPr>
    </w:p>
    <w:p w14:paraId="14167183" w14:textId="77777777" w:rsidR="00643256" w:rsidRDefault="00643256">
      <w:pPr>
        <w:pStyle w:val="Textodecomentrio"/>
      </w:pPr>
      <w:r>
        <w:t>Se tiver precisa ler o dão deles</w:t>
      </w:r>
    </w:p>
  </w:comment>
  <w:comment w:id="80" w:author="Silvia Helena" w:date="2016-12-07T08:53:00Z" w:initials="SH">
    <w:p w14:paraId="3C0D6570" w14:textId="77777777" w:rsidR="00643256" w:rsidRDefault="00643256">
      <w:pPr>
        <w:pStyle w:val="Textodecomentrio"/>
      </w:pPr>
      <w:r>
        <w:rPr>
          <w:rStyle w:val="Refdecomentrio"/>
        </w:rPr>
        <w:annotationRef/>
      </w:r>
      <w:r>
        <w:t>Aqui teria que ler o dão de funcionario</w:t>
      </w:r>
    </w:p>
    <w:p w14:paraId="68F95207" w14:textId="77777777" w:rsidR="00643256" w:rsidRDefault="00643256">
      <w:pPr>
        <w:pStyle w:val="Textodecomentrio"/>
      </w:pPr>
      <w:r>
        <w:t>Se não me engano tem filtro</w:t>
      </w:r>
    </w:p>
  </w:comment>
  <w:comment w:id="84" w:author="JOAO MANOEL DE OLIVEIRA NETO" w:date="2017-02-28T15:23:00Z" w:initials="JMDON">
    <w:p w14:paraId="2B0440E1" w14:textId="1D9BE1E7" w:rsidR="00643256" w:rsidRDefault="00643256">
      <w:pPr>
        <w:pStyle w:val="Textodecomentrio"/>
      </w:pPr>
      <w:r>
        <w:rPr>
          <w:rStyle w:val="Refdecomentrio"/>
        </w:rPr>
        <w:annotationRef/>
      </w:r>
      <w:r>
        <w:t>Colocado nova imagem</w:t>
      </w:r>
    </w:p>
  </w:comment>
  <w:comment w:id="83" w:author="JOAO MANOEL DE OLIVEIRA NETO" w:date="2017-02-28T15:24:00Z" w:initials="JMDON">
    <w:p w14:paraId="00361165" w14:textId="7B7E7A60" w:rsidR="00643256" w:rsidRDefault="00643256" w:rsidP="00942BE5">
      <w:pPr>
        <w:pStyle w:val="Textodecomentrio"/>
      </w:pPr>
      <w:r>
        <w:rPr>
          <w:rStyle w:val="Refdecomentrio"/>
        </w:rPr>
        <w:annotationRef/>
      </w:r>
      <w:r>
        <w:t>Tabela acesso sem realaçao porque falta a tabela usuário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4BB99F6" w15:done="0"/>
  <w15:commentEx w15:paraId="47504C94" w15:paraIdParent="24BB99F6" w15:done="0"/>
  <w15:commentEx w15:paraId="244CAA12" w15:done="0"/>
  <w15:commentEx w15:paraId="480DA618" w15:done="0"/>
  <w15:commentEx w15:paraId="14167183" w15:done="0"/>
  <w15:commentEx w15:paraId="68F95207" w15:done="0"/>
  <w15:commentEx w15:paraId="2B0440E1" w15:done="0"/>
  <w15:commentEx w15:paraId="00361165" w15:paraIdParent="2B0440E1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11E5F43" w14:textId="77777777" w:rsidR="003F6DC3" w:rsidRDefault="003F6DC3" w:rsidP="00525782">
      <w:pPr>
        <w:spacing w:after="0" w:line="240" w:lineRule="auto"/>
      </w:pPr>
      <w:r>
        <w:separator/>
      </w:r>
    </w:p>
  </w:endnote>
  <w:endnote w:type="continuationSeparator" w:id="0">
    <w:p w14:paraId="334CC302" w14:textId="77777777" w:rsidR="003F6DC3" w:rsidRDefault="003F6DC3" w:rsidP="005257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B2DAB3" w14:textId="77777777" w:rsidR="00643256" w:rsidRPr="00AA1CDD" w:rsidRDefault="00643256" w:rsidP="00263A5D">
    <w:pPr>
      <w:pStyle w:val="Rodap"/>
      <w:ind w:left="0" w:firstLine="0"/>
      <w:rPr>
        <w:color w:val="000000" w:themeColor="text1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DF4BF2C" w14:textId="77777777" w:rsidR="003F6DC3" w:rsidRDefault="003F6DC3" w:rsidP="00525782">
      <w:pPr>
        <w:spacing w:after="0" w:line="240" w:lineRule="auto"/>
      </w:pPr>
      <w:r>
        <w:separator/>
      </w:r>
    </w:p>
  </w:footnote>
  <w:footnote w:type="continuationSeparator" w:id="0">
    <w:p w14:paraId="0610AF4D" w14:textId="77777777" w:rsidR="003F6DC3" w:rsidRDefault="003F6DC3" w:rsidP="005257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190E37"/>
    <w:multiLevelType w:val="hybridMultilevel"/>
    <w:tmpl w:val="31EEBE5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C752A9"/>
    <w:multiLevelType w:val="multilevel"/>
    <w:tmpl w:val="05D40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84" w:hanging="1800"/>
      </w:pPr>
      <w:rPr>
        <w:rFonts w:hint="default"/>
      </w:rPr>
    </w:lvl>
  </w:abstractNum>
  <w:abstractNum w:abstractNumId="2" w15:restartNumberingAfterBreak="0">
    <w:nsid w:val="2B1F0ED7"/>
    <w:multiLevelType w:val="multilevel"/>
    <w:tmpl w:val="05D40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84" w:hanging="1800"/>
      </w:pPr>
      <w:rPr>
        <w:rFonts w:hint="default"/>
      </w:rPr>
    </w:lvl>
  </w:abstractNum>
  <w:abstractNum w:abstractNumId="3" w15:restartNumberingAfterBreak="0">
    <w:nsid w:val="50EE0ED0"/>
    <w:multiLevelType w:val="hybridMultilevel"/>
    <w:tmpl w:val="F7FC371E"/>
    <w:lvl w:ilvl="0" w:tplc="FD48661C">
      <w:start w:val="1"/>
      <w:numFmt w:val="bullet"/>
      <w:lvlText w:val="•"/>
      <w:lvlJc w:val="left"/>
      <w:pPr>
        <w:ind w:left="17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6D2B424">
      <w:start w:val="1"/>
      <w:numFmt w:val="bullet"/>
      <w:lvlText w:val="o"/>
      <w:lvlJc w:val="left"/>
      <w:pPr>
        <w:ind w:left="24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DA6E726">
      <w:start w:val="1"/>
      <w:numFmt w:val="bullet"/>
      <w:lvlText w:val="▪"/>
      <w:lvlJc w:val="left"/>
      <w:pPr>
        <w:ind w:left="32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220C3F0">
      <w:start w:val="1"/>
      <w:numFmt w:val="bullet"/>
      <w:lvlText w:val="•"/>
      <w:lvlJc w:val="left"/>
      <w:pPr>
        <w:ind w:left="39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850F5BA">
      <w:start w:val="1"/>
      <w:numFmt w:val="bullet"/>
      <w:lvlText w:val="o"/>
      <w:lvlJc w:val="left"/>
      <w:pPr>
        <w:ind w:left="46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EC0C7D0">
      <w:start w:val="1"/>
      <w:numFmt w:val="bullet"/>
      <w:lvlText w:val="▪"/>
      <w:lvlJc w:val="left"/>
      <w:pPr>
        <w:ind w:left="53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43684E8">
      <w:start w:val="1"/>
      <w:numFmt w:val="bullet"/>
      <w:lvlText w:val="•"/>
      <w:lvlJc w:val="left"/>
      <w:pPr>
        <w:ind w:left="60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924B2AA">
      <w:start w:val="1"/>
      <w:numFmt w:val="bullet"/>
      <w:lvlText w:val="o"/>
      <w:lvlJc w:val="left"/>
      <w:pPr>
        <w:ind w:left="68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16AC662">
      <w:start w:val="1"/>
      <w:numFmt w:val="bullet"/>
      <w:lvlText w:val="▪"/>
      <w:lvlJc w:val="left"/>
      <w:pPr>
        <w:ind w:left="75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JOAO MANOEL DE OLIVEIRA NETO">
    <w15:presenceInfo w15:providerId="None" w15:userId="JOAO MANOEL DE OLIVEIRA NET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pt-BR" w:vendorID="64" w:dllVersion="0" w:nlCheck="1" w:checkStyle="0"/>
  <w:activeWritingStyle w:appName="MSWord" w:lang="en-US" w:vendorID="64" w:dllVersion="0" w:nlCheck="1" w:checkStyle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BD59FF"/>
    <w:rsid w:val="000006D1"/>
    <w:rsid w:val="000020AA"/>
    <w:rsid w:val="0000516E"/>
    <w:rsid w:val="0000598C"/>
    <w:rsid w:val="00006042"/>
    <w:rsid w:val="0000707C"/>
    <w:rsid w:val="000132AA"/>
    <w:rsid w:val="0002162B"/>
    <w:rsid w:val="00027E95"/>
    <w:rsid w:val="00035079"/>
    <w:rsid w:val="00042BCC"/>
    <w:rsid w:val="00043FAE"/>
    <w:rsid w:val="0004533C"/>
    <w:rsid w:val="00051032"/>
    <w:rsid w:val="0005303A"/>
    <w:rsid w:val="00053432"/>
    <w:rsid w:val="00054483"/>
    <w:rsid w:val="000550D2"/>
    <w:rsid w:val="00065FB7"/>
    <w:rsid w:val="000773D2"/>
    <w:rsid w:val="00083424"/>
    <w:rsid w:val="0008773B"/>
    <w:rsid w:val="000A1365"/>
    <w:rsid w:val="000B0642"/>
    <w:rsid w:val="000B7F0D"/>
    <w:rsid w:val="000C2664"/>
    <w:rsid w:val="000C3BB4"/>
    <w:rsid w:val="000C7537"/>
    <w:rsid w:val="000C7DEE"/>
    <w:rsid w:val="000D2EB4"/>
    <w:rsid w:val="000D3D3C"/>
    <w:rsid w:val="000E244F"/>
    <w:rsid w:val="000E46DE"/>
    <w:rsid w:val="000F1F57"/>
    <w:rsid w:val="000F5E66"/>
    <w:rsid w:val="000F7C32"/>
    <w:rsid w:val="001015FF"/>
    <w:rsid w:val="00105397"/>
    <w:rsid w:val="00105502"/>
    <w:rsid w:val="00110803"/>
    <w:rsid w:val="00111D7B"/>
    <w:rsid w:val="00113A65"/>
    <w:rsid w:val="0011407F"/>
    <w:rsid w:val="0011562F"/>
    <w:rsid w:val="00125057"/>
    <w:rsid w:val="001268F2"/>
    <w:rsid w:val="00131423"/>
    <w:rsid w:val="0013309D"/>
    <w:rsid w:val="00140470"/>
    <w:rsid w:val="00151852"/>
    <w:rsid w:val="001519D8"/>
    <w:rsid w:val="00174F5B"/>
    <w:rsid w:val="00181F0D"/>
    <w:rsid w:val="00185041"/>
    <w:rsid w:val="00186BC7"/>
    <w:rsid w:val="001908C0"/>
    <w:rsid w:val="00191E56"/>
    <w:rsid w:val="001964B2"/>
    <w:rsid w:val="00197BD6"/>
    <w:rsid w:val="001A0A94"/>
    <w:rsid w:val="001A7051"/>
    <w:rsid w:val="001B13EF"/>
    <w:rsid w:val="001B35E8"/>
    <w:rsid w:val="001B55F4"/>
    <w:rsid w:val="001B56A1"/>
    <w:rsid w:val="001B601A"/>
    <w:rsid w:val="001C37C7"/>
    <w:rsid w:val="001C5E75"/>
    <w:rsid w:val="001D3E6F"/>
    <w:rsid w:val="001D435B"/>
    <w:rsid w:val="001D5123"/>
    <w:rsid w:val="001E095B"/>
    <w:rsid w:val="001E6FE3"/>
    <w:rsid w:val="001F0E6B"/>
    <w:rsid w:val="001F3224"/>
    <w:rsid w:val="001F6E7E"/>
    <w:rsid w:val="001F75AD"/>
    <w:rsid w:val="002010D1"/>
    <w:rsid w:val="00201AF3"/>
    <w:rsid w:val="00206400"/>
    <w:rsid w:val="00206BEB"/>
    <w:rsid w:val="00213841"/>
    <w:rsid w:val="00223245"/>
    <w:rsid w:val="0023287E"/>
    <w:rsid w:val="00232FB2"/>
    <w:rsid w:val="00235401"/>
    <w:rsid w:val="00235B09"/>
    <w:rsid w:val="00237DFC"/>
    <w:rsid w:val="00245A8F"/>
    <w:rsid w:val="002469D2"/>
    <w:rsid w:val="00246EE0"/>
    <w:rsid w:val="00250ECC"/>
    <w:rsid w:val="0025128A"/>
    <w:rsid w:val="0025427E"/>
    <w:rsid w:val="00255BDE"/>
    <w:rsid w:val="00256FD7"/>
    <w:rsid w:val="00260C25"/>
    <w:rsid w:val="002638E2"/>
    <w:rsid w:val="00263A5D"/>
    <w:rsid w:val="002652ED"/>
    <w:rsid w:val="00265FD5"/>
    <w:rsid w:val="0028541A"/>
    <w:rsid w:val="00286926"/>
    <w:rsid w:val="00286DA4"/>
    <w:rsid w:val="0029282B"/>
    <w:rsid w:val="00297D1E"/>
    <w:rsid w:val="002A01CC"/>
    <w:rsid w:val="002A6832"/>
    <w:rsid w:val="002A74FD"/>
    <w:rsid w:val="002B6A34"/>
    <w:rsid w:val="002B780F"/>
    <w:rsid w:val="002C1630"/>
    <w:rsid w:val="002C49CC"/>
    <w:rsid w:val="002C67F0"/>
    <w:rsid w:val="002D0349"/>
    <w:rsid w:val="002D6895"/>
    <w:rsid w:val="002D6B12"/>
    <w:rsid w:val="002E1672"/>
    <w:rsid w:val="002F1935"/>
    <w:rsid w:val="002F5E49"/>
    <w:rsid w:val="002F7F58"/>
    <w:rsid w:val="00302D31"/>
    <w:rsid w:val="0031053A"/>
    <w:rsid w:val="003105FE"/>
    <w:rsid w:val="00313019"/>
    <w:rsid w:val="003148B2"/>
    <w:rsid w:val="00323AD6"/>
    <w:rsid w:val="00325EEF"/>
    <w:rsid w:val="003323BA"/>
    <w:rsid w:val="003325E8"/>
    <w:rsid w:val="003332F6"/>
    <w:rsid w:val="003440D2"/>
    <w:rsid w:val="00353617"/>
    <w:rsid w:val="00356D65"/>
    <w:rsid w:val="00361957"/>
    <w:rsid w:val="00361E14"/>
    <w:rsid w:val="0036721B"/>
    <w:rsid w:val="00373908"/>
    <w:rsid w:val="003739A9"/>
    <w:rsid w:val="00374F71"/>
    <w:rsid w:val="00380DC4"/>
    <w:rsid w:val="00381CE8"/>
    <w:rsid w:val="0038311F"/>
    <w:rsid w:val="00390147"/>
    <w:rsid w:val="00390CC8"/>
    <w:rsid w:val="003957AC"/>
    <w:rsid w:val="003964B0"/>
    <w:rsid w:val="003A24B2"/>
    <w:rsid w:val="003A37A0"/>
    <w:rsid w:val="003A724C"/>
    <w:rsid w:val="003B1132"/>
    <w:rsid w:val="003C0FDC"/>
    <w:rsid w:val="003C3A5E"/>
    <w:rsid w:val="003D6267"/>
    <w:rsid w:val="003E0338"/>
    <w:rsid w:val="003E23F3"/>
    <w:rsid w:val="003E4F10"/>
    <w:rsid w:val="003F3D1F"/>
    <w:rsid w:val="003F6B25"/>
    <w:rsid w:val="003F6DC3"/>
    <w:rsid w:val="004016BC"/>
    <w:rsid w:val="00407DA3"/>
    <w:rsid w:val="00414DCA"/>
    <w:rsid w:val="0041661E"/>
    <w:rsid w:val="00417096"/>
    <w:rsid w:val="00420AEF"/>
    <w:rsid w:val="00425BB8"/>
    <w:rsid w:val="00427820"/>
    <w:rsid w:val="00430816"/>
    <w:rsid w:val="00434A94"/>
    <w:rsid w:val="00435A59"/>
    <w:rsid w:val="004427B1"/>
    <w:rsid w:val="00455CDD"/>
    <w:rsid w:val="004706B1"/>
    <w:rsid w:val="00474D15"/>
    <w:rsid w:val="004758F4"/>
    <w:rsid w:val="004763C9"/>
    <w:rsid w:val="00476915"/>
    <w:rsid w:val="004805F8"/>
    <w:rsid w:val="00484BCE"/>
    <w:rsid w:val="00485CDE"/>
    <w:rsid w:val="00487351"/>
    <w:rsid w:val="0049615C"/>
    <w:rsid w:val="0049789B"/>
    <w:rsid w:val="004A132C"/>
    <w:rsid w:val="004A2F88"/>
    <w:rsid w:val="004B07D6"/>
    <w:rsid w:val="004B1255"/>
    <w:rsid w:val="004B12CA"/>
    <w:rsid w:val="004B3091"/>
    <w:rsid w:val="004B359D"/>
    <w:rsid w:val="004B6408"/>
    <w:rsid w:val="004C3D9E"/>
    <w:rsid w:val="004C5454"/>
    <w:rsid w:val="004D7415"/>
    <w:rsid w:val="004E1B8A"/>
    <w:rsid w:val="004E20B2"/>
    <w:rsid w:val="004E2910"/>
    <w:rsid w:val="004E7B02"/>
    <w:rsid w:val="004F1D69"/>
    <w:rsid w:val="004F4BDF"/>
    <w:rsid w:val="005007E8"/>
    <w:rsid w:val="00504D7B"/>
    <w:rsid w:val="00505230"/>
    <w:rsid w:val="00512493"/>
    <w:rsid w:val="005151D7"/>
    <w:rsid w:val="005217B8"/>
    <w:rsid w:val="00523DE9"/>
    <w:rsid w:val="00525782"/>
    <w:rsid w:val="00530791"/>
    <w:rsid w:val="00533E56"/>
    <w:rsid w:val="00534C47"/>
    <w:rsid w:val="00537E01"/>
    <w:rsid w:val="0054195F"/>
    <w:rsid w:val="00544977"/>
    <w:rsid w:val="0054556F"/>
    <w:rsid w:val="00546626"/>
    <w:rsid w:val="00553B97"/>
    <w:rsid w:val="00555E10"/>
    <w:rsid w:val="00557B17"/>
    <w:rsid w:val="005606D7"/>
    <w:rsid w:val="0056132A"/>
    <w:rsid w:val="005676C1"/>
    <w:rsid w:val="00573F7A"/>
    <w:rsid w:val="00582AF2"/>
    <w:rsid w:val="00582FD8"/>
    <w:rsid w:val="005839B8"/>
    <w:rsid w:val="0059254E"/>
    <w:rsid w:val="00594E7A"/>
    <w:rsid w:val="005A0A5F"/>
    <w:rsid w:val="005A0F37"/>
    <w:rsid w:val="005A539C"/>
    <w:rsid w:val="005C01C7"/>
    <w:rsid w:val="005C0C34"/>
    <w:rsid w:val="005C307D"/>
    <w:rsid w:val="005C4BF2"/>
    <w:rsid w:val="005D496D"/>
    <w:rsid w:val="005D4CEE"/>
    <w:rsid w:val="005D5AFF"/>
    <w:rsid w:val="005F25D8"/>
    <w:rsid w:val="005F2651"/>
    <w:rsid w:val="005F44A3"/>
    <w:rsid w:val="005F492E"/>
    <w:rsid w:val="005F739C"/>
    <w:rsid w:val="0060192C"/>
    <w:rsid w:val="00604031"/>
    <w:rsid w:val="00606B49"/>
    <w:rsid w:val="0060704A"/>
    <w:rsid w:val="00607FFE"/>
    <w:rsid w:val="00611608"/>
    <w:rsid w:val="00615E65"/>
    <w:rsid w:val="00623204"/>
    <w:rsid w:val="00626E8A"/>
    <w:rsid w:val="00630097"/>
    <w:rsid w:val="00640FF1"/>
    <w:rsid w:val="0064213C"/>
    <w:rsid w:val="00642AF7"/>
    <w:rsid w:val="00643256"/>
    <w:rsid w:val="00643304"/>
    <w:rsid w:val="00650BF1"/>
    <w:rsid w:val="006539C0"/>
    <w:rsid w:val="00661281"/>
    <w:rsid w:val="00670265"/>
    <w:rsid w:val="00670F01"/>
    <w:rsid w:val="00672034"/>
    <w:rsid w:val="00676440"/>
    <w:rsid w:val="00681ADD"/>
    <w:rsid w:val="00686B64"/>
    <w:rsid w:val="0069200A"/>
    <w:rsid w:val="00693CBB"/>
    <w:rsid w:val="00695693"/>
    <w:rsid w:val="00695835"/>
    <w:rsid w:val="00696465"/>
    <w:rsid w:val="006A3DF0"/>
    <w:rsid w:val="006A5D33"/>
    <w:rsid w:val="006B3F10"/>
    <w:rsid w:val="006B479A"/>
    <w:rsid w:val="006B4C8D"/>
    <w:rsid w:val="006C4CB3"/>
    <w:rsid w:val="006C54FA"/>
    <w:rsid w:val="006D0BC8"/>
    <w:rsid w:val="006D0D30"/>
    <w:rsid w:val="006D3360"/>
    <w:rsid w:val="006D5B70"/>
    <w:rsid w:val="006E3061"/>
    <w:rsid w:val="006E3DD1"/>
    <w:rsid w:val="006E48A1"/>
    <w:rsid w:val="006F52DB"/>
    <w:rsid w:val="006F7661"/>
    <w:rsid w:val="00700F95"/>
    <w:rsid w:val="0070319D"/>
    <w:rsid w:val="00712E58"/>
    <w:rsid w:val="0071382C"/>
    <w:rsid w:val="00715372"/>
    <w:rsid w:val="00731795"/>
    <w:rsid w:val="0073449C"/>
    <w:rsid w:val="007402FA"/>
    <w:rsid w:val="00742303"/>
    <w:rsid w:val="00743BD7"/>
    <w:rsid w:val="0074788A"/>
    <w:rsid w:val="007539C7"/>
    <w:rsid w:val="0075450F"/>
    <w:rsid w:val="00767D2F"/>
    <w:rsid w:val="007725C7"/>
    <w:rsid w:val="00784A49"/>
    <w:rsid w:val="00790289"/>
    <w:rsid w:val="00792AB0"/>
    <w:rsid w:val="00792E3E"/>
    <w:rsid w:val="00796A1C"/>
    <w:rsid w:val="007B73D2"/>
    <w:rsid w:val="007C13BB"/>
    <w:rsid w:val="007C3334"/>
    <w:rsid w:val="007C4A46"/>
    <w:rsid w:val="007E157D"/>
    <w:rsid w:val="007E1AED"/>
    <w:rsid w:val="007E5D3E"/>
    <w:rsid w:val="007F5886"/>
    <w:rsid w:val="007F6BD7"/>
    <w:rsid w:val="007F788F"/>
    <w:rsid w:val="00807A74"/>
    <w:rsid w:val="0081079B"/>
    <w:rsid w:val="00814242"/>
    <w:rsid w:val="0081502E"/>
    <w:rsid w:val="00815427"/>
    <w:rsid w:val="0081791C"/>
    <w:rsid w:val="00817C8D"/>
    <w:rsid w:val="00820A52"/>
    <w:rsid w:val="00823789"/>
    <w:rsid w:val="00824336"/>
    <w:rsid w:val="00831F4B"/>
    <w:rsid w:val="008327D7"/>
    <w:rsid w:val="0083455F"/>
    <w:rsid w:val="0084178C"/>
    <w:rsid w:val="00845AF8"/>
    <w:rsid w:val="00846637"/>
    <w:rsid w:val="00847649"/>
    <w:rsid w:val="00850617"/>
    <w:rsid w:val="00852B06"/>
    <w:rsid w:val="00854624"/>
    <w:rsid w:val="008614F2"/>
    <w:rsid w:val="008724F7"/>
    <w:rsid w:val="00874F13"/>
    <w:rsid w:val="00880D3D"/>
    <w:rsid w:val="00884790"/>
    <w:rsid w:val="00893BB7"/>
    <w:rsid w:val="00893E7C"/>
    <w:rsid w:val="008A2042"/>
    <w:rsid w:val="008A544E"/>
    <w:rsid w:val="008B6A00"/>
    <w:rsid w:val="008B7862"/>
    <w:rsid w:val="008C11CF"/>
    <w:rsid w:val="008D02E5"/>
    <w:rsid w:val="008D0B34"/>
    <w:rsid w:val="008E1CBC"/>
    <w:rsid w:val="008F0AA9"/>
    <w:rsid w:val="008F1D53"/>
    <w:rsid w:val="008F5628"/>
    <w:rsid w:val="008F56F3"/>
    <w:rsid w:val="008F640B"/>
    <w:rsid w:val="008F6AC5"/>
    <w:rsid w:val="00912022"/>
    <w:rsid w:val="009157D3"/>
    <w:rsid w:val="009228BF"/>
    <w:rsid w:val="00927F5A"/>
    <w:rsid w:val="00936E26"/>
    <w:rsid w:val="0093784A"/>
    <w:rsid w:val="00942BE5"/>
    <w:rsid w:val="00945164"/>
    <w:rsid w:val="00945854"/>
    <w:rsid w:val="009461C9"/>
    <w:rsid w:val="00950FE6"/>
    <w:rsid w:val="009574B7"/>
    <w:rsid w:val="00961D5A"/>
    <w:rsid w:val="0097277D"/>
    <w:rsid w:val="009741F9"/>
    <w:rsid w:val="009828D8"/>
    <w:rsid w:val="009871DA"/>
    <w:rsid w:val="00990238"/>
    <w:rsid w:val="009924AA"/>
    <w:rsid w:val="00997BA8"/>
    <w:rsid w:val="009B1BD9"/>
    <w:rsid w:val="009C0E4C"/>
    <w:rsid w:val="009C3096"/>
    <w:rsid w:val="009D348A"/>
    <w:rsid w:val="009D4E04"/>
    <w:rsid w:val="009D5306"/>
    <w:rsid w:val="009D6138"/>
    <w:rsid w:val="009D7EC8"/>
    <w:rsid w:val="009E08A5"/>
    <w:rsid w:val="009F5B34"/>
    <w:rsid w:val="009F7DB2"/>
    <w:rsid w:val="00A139A1"/>
    <w:rsid w:val="00A14017"/>
    <w:rsid w:val="00A140B7"/>
    <w:rsid w:val="00A14E5A"/>
    <w:rsid w:val="00A20AF8"/>
    <w:rsid w:val="00A26BA6"/>
    <w:rsid w:val="00A27284"/>
    <w:rsid w:val="00A33A69"/>
    <w:rsid w:val="00A4308A"/>
    <w:rsid w:val="00A455B4"/>
    <w:rsid w:val="00A46ECB"/>
    <w:rsid w:val="00A53140"/>
    <w:rsid w:val="00A53B11"/>
    <w:rsid w:val="00A564DC"/>
    <w:rsid w:val="00A62023"/>
    <w:rsid w:val="00A63E8D"/>
    <w:rsid w:val="00A74565"/>
    <w:rsid w:val="00A747E1"/>
    <w:rsid w:val="00A75072"/>
    <w:rsid w:val="00A875DD"/>
    <w:rsid w:val="00A96010"/>
    <w:rsid w:val="00AA1CDD"/>
    <w:rsid w:val="00AA75BD"/>
    <w:rsid w:val="00AA75D8"/>
    <w:rsid w:val="00AB3B94"/>
    <w:rsid w:val="00AB5576"/>
    <w:rsid w:val="00AD189A"/>
    <w:rsid w:val="00AD3B8D"/>
    <w:rsid w:val="00AD56C8"/>
    <w:rsid w:val="00AE122A"/>
    <w:rsid w:val="00AE142A"/>
    <w:rsid w:val="00AE6B66"/>
    <w:rsid w:val="00AE7FAB"/>
    <w:rsid w:val="00AF16D7"/>
    <w:rsid w:val="00AF1F28"/>
    <w:rsid w:val="00AF2F65"/>
    <w:rsid w:val="00AF3B59"/>
    <w:rsid w:val="00AF6D51"/>
    <w:rsid w:val="00B037F8"/>
    <w:rsid w:val="00B1366D"/>
    <w:rsid w:val="00B207EF"/>
    <w:rsid w:val="00B23B88"/>
    <w:rsid w:val="00B35C37"/>
    <w:rsid w:val="00B367B6"/>
    <w:rsid w:val="00B41AC4"/>
    <w:rsid w:val="00B431F4"/>
    <w:rsid w:val="00B50FD8"/>
    <w:rsid w:val="00B51DE7"/>
    <w:rsid w:val="00B54A73"/>
    <w:rsid w:val="00B54E03"/>
    <w:rsid w:val="00B55973"/>
    <w:rsid w:val="00B64EE5"/>
    <w:rsid w:val="00B717A7"/>
    <w:rsid w:val="00B8661B"/>
    <w:rsid w:val="00B873DD"/>
    <w:rsid w:val="00B9543E"/>
    <w:rsid w:val="00BA06FA"/>
    <w:rsid w:val="00BA0DE2"/>
    <w:rsid w:val="00BA1325"/>
    <w:rsid w:val="00BA1378"/>
    <w:rsid w:val="00BA2BAD"/>
    <w:rsid w:val="00BA419A"/>
    <w:rsid w:val="00BB5B82"/>
    <w:rsid w:val="00BB6D54"/>
    <w:rsid w:val="00BC1E20"/>
    <w:rsid w:val="00BD08E8"/>
    <w:rsid w:val="00BD2439"/>
    <w:rsid w:val="00BD59FF"/>
    <w:rsid w:val="00BD5F3F"/>
    <w:rsid w:val="00BF053C"/>
    <w:rsid w:val="00BF1755"/>
    <w:rsid w:val="00BF4986"/>
    <w:rsid w:val="00C01E73"/>
    <w:rsid w:val="00C02943"/>
    <w:rsid w:val="00C04409"/>
    <w:rsid w:val="00C054C1"/>
    <w:rsid w:val="00C06EA0"/>
    <w:rsid w:val="00C23683"/>
    <w:rsid w:val="00C23B4E"/>
    <w:rsid w:val="00C35286"/>
    <w:rsid w:val="00C36337"/>
    <w:rsid w:val="00C423E2"/>
    <w:rsid w:val="00C43C23"/>
    <w:rsid w:val="00C461D7"/>
    <w:rsid w:val="00C46910"/>
    <w:rsid w:val="00C51608"/>
    <w:rsid w:val="00C53526"/>
    <w:rsid w:val="00C53784"/>
    <w:rsid w:val="00C575D9"/>
    <w:rsid w:val="00C6243C"/>
    <w:rsid w:val="00C64BD9"/>
    <w:rsid w:val="00C74A4D"/>
    <w:rsid w:val="00C8046F"/>
    <w:rsid w:val="00C8068B"/>
    <w:rsid w:val="00C875D8"/>
    <w:rsid w:val="00C94263"/>
    <w:rsid w:val="00C95AAF"/>
    <w:rsid w:val="00C966FA"/>
    <w:rsid w:val="00CA21DE"/>
    <w:rsid w:val="00CA22A4"/>
    <w:rsid w:val="00CA54BA"/>
    <w:rsid w:val="00CB37D9"/>
    <w:rsid w:val="00CB5B97"/>
    <w:rsid w:val="00CB70DC"/>
    <w:rsid w:val="00CC092B"/>
    <w:rsid w:val="00CC1074"/>
    <w:rsid w:val="00CC66CB"/>
    <w:rsid w:val="00CC7FF1"/>
    <w:rsid w:val="00CD28C4"/>
    <w:rsid w:val="00CE2AD1"/>
    <w:rsid w:val="00CE6369"/>
    <w:rsid w:val="00CE736D"/>
    <w:rsid w:val="00CE781B"/>
    <w:rsid w:val="00CF756F"/>
    <w:rsid w:val="00D01CBC"/>
    <w:rsid w:val="00D0404C"/>
    <w:rsid w:val="00D04CBC"/>
    <w:rsid w:val="00D156AB"/>
    <w:rsid w:val="00D163E0"/>
    <w:rsid w:val="00D176EA"/>
    <w:rsid w:val="00D22B4F"/>
    <w:rsid w:val="00D31AFB"/>
    <w:rsid w:val="00D33911"/>
    <w:rsid w:val="00D3492A"/>
    <w:rsid w:val="00D35225"/>
    <w:rsid w:val="00D37BCB"/>
    <w:rsid w:val="00D408DA"/>
    <w:rsid w:val="00D45803"/>
    <w:rsid w:val="00D46D19"/>
    <w:rsid w:val="00D5416D"/>
    <w:rsid w:val="00D550D2"/>
    <w:rsid w:val="00D67856"/>
    <w:rsid w:val="00D746E2"/>
    <w:rsid w:val="00D77858"/>
    <w:rsid w:val="00D81342"/>
    <w:rsid w:val="00D85AC3"/>
    <w:rsid w:val="00D93AC3"/>
    <w:rsid w:val="00D951D9"/>
    <w:rsid w:val="00D96E1F"/>
    <w:rsid w:val="00D9751D"/>
    <w:rsid w:val="00D9776F"/>
    <w:rsid w:val="00DA01E7"/>
    <w:rsid w:val="00DA1409"/>
    <w:rsid w:val="00DA45BE"/>
    <w:rsid w:val="00DA4AE9"/>
    <w:rsid w:val="00DB175B"/>
    <w:rsid w:val="00DB6504"/>
    <w:rsid w:val="00DC0C76"/>
    <w:rsid w:val="00DC3464"/>
    <w:rsid w:val="00DC44C2"/>
    <w:rsid w:val="00DC7ADE"/>
    <w:rsid w:val="00DD0CDB"/>
    <w:rsid w:val="00DE1C5F"/>
    <w:rsid w:val="00DE2B04"/>
    <w:rsid w:val="00DF0038"/>
    <w:rsid w:val="00DF6D8F"/>
    <w:rsid w:val="00E01CBF"/>
    <w:rsid w:val="00E01DB7"/>
    <w:rsid w:val="00E04115"/>
    <w:rsid w:val="00E0526C"/>
    <w:rsid w:val="00E101FB"/>
    <w:rsid w:val="00E10A67"/>
    <w:rsid w:val="00E1395F"/>
    <w:rsid w:val="00E1797B"/>
    <w:rsid w:val="00E229DF"/>
    <w:rsid w:val="00E22EFB"/>
    <w:rsid w:val="00E23B5D"/>
    <w:rsid w:val="00E30397"/>
    <w:rsid w:val="00E469AB"/>
    <w:rsid w:val="00E53C2F"/>
    <w:rsid w:val="00E545D7"/>
    <w:rsid w:val="00E56831"/>
    <w:rsid w:val="00E65E27"/>
    <w:rsid w:val="00E66145"/>
    <w:rsid w:val="00E66A47"/>
    <w:rsid w:val="00E74065"/>
    <w:rsid w:val="00E74482"/>
    <w:rsid w:val="00E77371"/>
    <w:rsid w:val="00E81C48"/>
    <w:rsid w:val="00E823D4"/>
    <w:rsid w:val="00E82A65"/>
    <w:rsid w:val="00E83659"/>
    <w:rsid w:val="00E84640"/>
    <w:rsid w:val="00E84785"/>
    <w:rsid w:val="00EA33E8"/>
    <w:rsid w:val="00EB03D3"/>
    <w:rsid w:val="00EB4327"/>
    <w:rsid w:val="00EC6462"/>
    <w:rsid w:val="00EC6544"/>
    <w:rsid w:val="00ED3CE1"/>
    <w:rsid w:val="00EE1081"/>
    <w:rsid w:val="00EF00E4"/>
    <w:rsid w:val="00EF42CE"/>
    <w:rsid w:val="00EF7302"/>
    <w:rsid w:val="00F02CCF"/>
    <w:rsid w:val="00F039AC"/>
    <w:rsid w:val="00F03DA7"/>
    <w:rsid w:val="00F1248D"/>
    <w:rsid w:val="00F135CA"/>
    <w:rsid w:val="00F13791"/>
    <w:rsid w:val="00F13FC7"/>
    <w:rsid w:val="00F142CD"/>
    <w:rsid w:val="00F14D50"/>
    <w:rsid w:val="00F14FDE"/>
    <w:rsid w:val="00F31616"/>
    <w:rsid w:val="00F31C23"/>
    <w:rsid w:val="00F33C21"/>
    <w:rsid w:val="00F36926"/>
    <w:rsid w:val="00F36999"/>
    <w:rsid w:val="00F40359"/>
    <w:rsid w:val="00F40F62"/>
    <w:rsid w:val="00F56B9D"/>
    <w:rsid w:val="00F65B3C"/>
    <w:rsid w:val="00F672D0"/>
    <w:rsid w:val="00F73E10"/>
    <w:rsid w:val="00F742E2"/>
    <w:rsid w:val="00F7442F"/>
    <w:rsid w:val="00F77850"/>
    <w:rsid w:val="00F838D7"/>
    <w:rsid w:val="00F92CDD"/>
    <w:rsid w:val="00F94F18"/>
    <w:rsid w:val="00F97E73"/>
    <w:rsid w:val="00FA0105"/>
    <w:rsid w:val="00FA62A7"/>
    <w:rsid w:val="00FA7A9E"/>
    <w:rsid w:val="00FB085C"/>
    <w:rsid w:val="00FB1267"/>
    <w:rsid w:val="00FB3AC3"/>
    <w:rsid w:val="00FB4276"/>
    <w:rsid w:val="00FB4767"/>
    <w:rsid w:val="00FC1F4C"/>
    <w:rsid w:val="00FC34E3"/>
    <w:rsid w:val="00FC72EC"/>
    <w:rsid w:val="00FC735B"/>
    <w:rsid w:val="00FC7858"/>
    <w:rsid w:val="00FD22AD"/>
    <w:rsid w:val="00FD43F4"/>
    <w:rsid w:val="00FD6121"/>
    <w:rsid w:val="00FD6B30"/>
    <w:rsid w:val="00FD744A"/>
    <w:rsid w:val="00FF044F"/>
    <w:rsid w:val="00FF20B2"/>
    <w:rsid w:val="00FF24B5"/>
    <w:rsid w:val="00FF3406"/>
    <w:rsid w:val="00FF4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B26F89"/>
  <w15:docId w15:val="{8CAD16EF-49F0-44BE-9ECC-AF9EE9AD4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1B35E8"/>
    <w:pPr>
      <w:spacing w:after="205" w:line="271" w:lineRule="auto"/>
      <w:ind w:left="831" w:hanging="10"/>
      <w:jc w:val="both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next w:val="Normal"/>
    <w:link w:val="Ttulo1Char"/>
    <w:uiPriority w:val="9"/>
    <w:unhideWhenUsed/>
    <w:qFormat/>
    <w:rsid w:val="00AF16D7"/>
    <w:pPr>
      <w:keepNext/>
      <w:keepLines/>
      <w:spacing w:after="0"/>
      <w:ind w:right="621"/>
      <w:outlineLvl w:val="0"/>
    </w:pPr>
    <w:rPr>
      <w:rFonts w:ascii="Arial" w:eastAsia="Arial" w:hAnsi="Arial" w:cs="Arial"/>
      <w:b/>
      <w:color w:val="000000"/>
      <w:sz w:val="36"/>
    </w:rPr>
  </w:style>
  <w:style w:type="paragraph" w:styleId="Ttulo2">
    <w:name w:val="heading 2"/>
    <w:next w:val="Normal"/>
    <w:link w:val="Ttulo2Char"/>
    <w:uiPriority w:val="9"/>
    <w:unhideWhenUsed/>
    <w:qFormat/>
    <w:rsid w:val="00AF16D7"/>
    <w:pPr>
      <w:keepNext/>
      <w:keepLines/>
      <w:spacing w:after="0" w:line="360" w:lineRule="auto"/>
      <w:ind w:left="11" w:right="624" w:hanging="11"/>
      <w:outlineLvl w:val="1"/>
    </w:pPr>
    <w:rPr>
      <w:rFonts w:ascii="Arial" w:eastAsia="Arial" w:hAnsi="Arial" w:cs="Arial"/>
      <w:b/>
      <w:color w:val="000000"/>
      <w:sz w:val="28"/>
    </w:rPr>
  </w:style>
  <w:style w:type="paragraph" w:styleId="Ttulo3">
    <w:name w:val="heading 3"/>
    <w:next w:val="Normal"/>
    <w:link w:val="Ttulo3Char"/>
    <w:uiPriority w:val="9"/>
    <w:unhideWhenUsed/>
    <w:qFormat/>
    <w:rsid w:val="00AF16D7"/>
    <w:pPr>
      <w:keepNext/>
      <w:keepLines/>
      <w:spacing w:after="23"/>
      <w:ind w:left="10" w:hanging="10"/>
      <w:outlineLvl w:val="2"/>
    </w:pPr>
    <w:rPr>
      <w:rFonts w:ascii="Arial" w:eastAsia="Arial" w:hAnsi="Arial" w:cs="Arial"/>
      <w:b/>
      <w:color w:val="000000"/>
      <w:sz w:val="24"/>
    </w:rPr>
  </w:style>
  <w:style w:type="paragraph" w:styleId="Ttulo4">
    <w:name w:val="heading 4"/>
    <w:next w:val="Normal"/>
    <w:link w:val="Ttulo4Char"/>
    <w:uiPriority w:val="9"/>
    <w:unhideWhenUsed/>
    <w:qFormat/>
    <w:rsid w:val="001B35E8"/>
    <w:pPr>
      <w:keepNext/>
      <w:keepLines/>
      <w:spacing w:after="257"/>
      <w:ind w:left="2435" w:hanging="10"/>
      <w:outlineLvl w:val="3"/>
    </w:pPr>
    <w:rPr>
      <w:rFonts w:ascii="Arial" w:eastAsia="Arial" w:hAnsi="Arial" w:cs="Arial"/>
      <w:b/>
      <w:color w:val="000000"/>
      <w:sz w:val="24"/>
    </w:rPr>
  </w:style>
  <w:style w:type="paragraph" w:styleId="Ttulo5">
    <w:name w:val="heading 5"/>
    <w:next w:val="Normal"/>
    <w:link w:val="Ttulo5Char"/>
    <w:uiPriority w:val="9"/>
    <w:unhideWhenUsed/>
    <w:qFormat/>
    <w:rsid w:val="001B35E8"/>
    <w:pPr>
      <w:keepNext/>
      <w:keepLines/>
      <w:spacing w:after="257"/>
      <w:ind w:left="2435" w:hanging="10"/>
      <w:outlineLvl w:val="4"/>
    </w:pPr>
    <w:rPr>
      <w:rFonts w:ascii="Arial" w:eastAsia="Arial" w:hAnsi="Arial" w:cs="Arial"/>
      <w:b/>
      <w:color w:val="000000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AF16D7"/>
    <w:rPr>
      <w:rFonts w:ascii="Arial" w:eastAsia="Arial" w:hAnsi="Arial" w:cs="Arial"/>
      <w:b/>
      <w:color w:val="000000"/>
      <w:sz w:val="36"/>
    </w:rPr>
  </w:style>
  <w:style w:type="character" w:customStyle="1" w:styleId="Ttulo4Char">
    <w:name w:val="Título 4 Char"/>
    <w:link w:val="Ttulo4"/>
    <w:rsid w:val="001B35E8"/>
    <w:rPr>
      <w:rFonts w:ascii="Arial" w:eastAsia="Arial" w:hAnsi="Arial" w:cs="Arial"/>
      <w:b/>
      <w:color w:val="000000"/>
      <w:sz w:val="24"/>
    </w:rPr>
  </w:style>
  <w:style w:type="character" w:customStyle="1" w:styleId="Ttulo5Char">
    <w:name w:val="Título 5 Char"/>
    <w:link w:val="Ttulo5"/>
    <w:rsid w:val="001B35E8"/>
    <w:rPr>
      <w:rFonts w:ascii="Arial" w:eastAsia="Arial" w:hAnsi="Arial" w:cs="Arial"/>
      <w:b/>
      <w:color w:val="000000"/>
      <w:sz w:val="24"/>
    </w:rPr>
  </w:style>
  <w:style w:type="character" w:customStyle="1" w:styleId="Ttulo3Char">
    <w:name w:val="Título 3 Char"/>
    <w:link w:val="Ttulo3"/>
    <w:uiPriority w:val="9"/>
    <w:rsid w:val="00AF16D7"/>
    <w:rPr>
      <w:rFonts w:ascii="Arial" w:eastAsia="Arial" w:hAnsi="Arial" w:cs="Arial"/>
      <w:b/>
      <w:color w:val="000000"/>
      <w:sz w:val="24"/>
    </w:rPr>
  </w:style>
  <w:style w:type="character" w:customStyle="1" w:styleId="Ttulo2Char">
    <w:name w:val="Título 2 Char"/>
    <w:link w:val="Ttulo2"/>
    <w:uiPriority w:val="9"/>
    <w:rsid w:val="00AF16D7"/>
    <w:rPr>
      <w:rFonts w:ascii="Arial" w:eastAsia="Arial" w:hAnsi="Arial" w:cs="Arial"/>
      <w:b/>
      <w:color w:val="000000"/>
      <w:sz w:val="28"/>
    </w:rPr>
  </w:style>
  <w:style w:type="table" w:customStyle="1" w:styleId="TableGrid">
    <w:name w:val="TableGrid"/>
    <w:rsid w:val="001B35E8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D93A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93AC3"/>
    <w:rPr>
      <w:rFonts w:ascii="Tahoma" w:eastAsia="Arial" w:hAnsi="Tahoma" w:cs="Tahoma"/>
      <w:color w:val="000000"/>
      <w:sz w:val="16"/>
      <w:szCs w:val="16"/>
    </w:rPr>
  </w:style>
  <w:style w:type="character" w:styleId="Refdecomentrio">
    <w:name w:val="annotation reference"/>
    <w:basedOn w:val="Fontepargpadro"/>
    <w:uiPriority w:val="99"/>
    <w:semiHidden/>
    <w:unhideWhenUsed/>
    <w:rsid w:val="00D93AC3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93AC3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93AC3"/>
    <w:rPr>
      <w:rFonts w:ascii="Arial" w:eastAsia="Arial" w:hAnsi="Arial" w:cs="Arial"/>
      <w:color w:val="000000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93AC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93AC3"/>
    <w:rPr>
      <w:rFonts w:ascii="Arial" w:eastAsia="Arial" w:hAnsi="Arial" w:cs="Arial"/>
      <w:b/>
      <w:bCs/>
      <w:color w:val="000000"/>
      <w:sz w:val="20"/>
      <w:szCs w:val="20"/>
    </w:rPr>
  </w:style>
  <w:style w:type="paragraph" w:styleId="PargrafodaLista">
    <w:name w:val="List Paragraph"/>
    <w:basedOn w:val="Normal"/>
    <w:uiPriority w:val="34"/>
    <w:qFormat/>
    <w:rsid w:val="00D93AC3"/>
    <w:pPr>
      <w:spacing w:after="160" w:line="259" w:lineRule="auto"/>
      <w:ind w:left="720" w:firstLine="0"/>
      <w:contextualSpacing/>
      <w:jc w:val="left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525782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525782"/>
    <w:rPr>
      <w:rFonts w:ascii="Arial" w:eastAsia="Arial" w:hAnsi="Arial" w:cs="Arial"/>
      <w:color w:val="000000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525782"/>
    <w:rPr>
      <w:vertAlign w:val="superscript"/>
    </w:rPr>
  </w:style>
  <w:style w:type="paragraph" w:styleId="Cabealho">
    <w:name w:val="header"/>
    <w:basedOn w:val="Normal"/>
    <w:link w:val="CabealhoChar"/>
    <w:uiPriority w:val="99"/>
    <w:unhideWhenUsed/>
    <w:rsid w:val="00FC72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C72EC"/>
    <w:rPr>
      <w:rFonts w:ascii="Arial" w:eastAsia="Arial" w:hAnsi="Arial" w:cs="Arial"/>
      <w:color w:val="000000"/>
      <w:sz w:val="24"/>
    </w:rPr>
  </w:style>
  <w:style w:type="paragraph" w:styleId="Rodap">
    <w:name w:val="footer"/>
    <w:basedOn w:val="Normal"/>
    <w:link w:val="RodapChar"/>
    <w:uiPriority w:val="99"/>
    <w:unhideWhenUsed/>
    <w:rsid w:val="00FC72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C72EC"/>
    <w:rPr>
      <w:rFonts w:ascii="Arial" w:eastAsia="Arial" w:hAnsi="Arial" w:cs="Arial"/>
      <w:color w:val="000000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255BDE"/>
    <w:pPr>
      <w:spacing w:before="240"/>
      <w:ind w:right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255BDE"/>
    <w:pPr>
      <w:spacing w:after="100"/>
      <w:ind w:left="0"/>
    </w:pPr>
  </w:style>
  <w:style w:type="paragraph" w:styleId="Sumrio2">
    <w:name w:val="toc 2"/>
    <w:basedOn w:val="Normal"/>
    <w:next w:val="Normal"/>
    <w:autoRedefine/>
    <w:uiPriority w:val="39"/>
    <w:unhideWhenUsed/>
    <w:rsid w:val="00255BDE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255BDE"/>
    <w:pPr>
      <w:spacing w:after="100"/>
      <w:ind w:left="480"/>
    </w:pPr>
  </w:style>
  <w:style w:type="character" w:styleId="Hyperlink">
    <w:name w:val="Hyperlink"/>
    <w:basedOn w:val="Fontepargpadro"/>
    <w:uiPriority w:val="99"/>
    <w:unhideWhenUsed/>
    <w:rsid w:val="00255BDE"/>
    <w:rPr>
      <w:color w:val="0563C1" w:themeColor="hyperlink"/>
      <w:u w:val="single"/>
    </w:rPr>
  </w:style>
  <w:style w:type="paragraph" w:styleId="SemEspaamento">
    <w:name w:val="No Spacing"/>
    <w:uiPriority w:val="1"/>
    <w:qFormat/>
    <w:rsid w:val="00CC7FF1"/>
    <w:pPr>
      <w:spacing w:after="0"/>
      <w:ind w:left="11" w:right="624" w:hanging="11"/>
      <w:jc w:val="center"/>
    </w:pPr>
    <w:rPr>
      <w:rFonts w:ascii="Arial" w:eastAsia="Arial" w:hAnsi="Arial" w:cs="Arial"/>
      <w:b/>
      <w:color w:val="000000"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7" Type="http://schemas.openxmlformats.org/officeDocument/2006/relationships/endnotes" Target="endnotes.xml"/><Relationship Id="rId71" Type="http://schemas.openxmlformats.org/officeDocument/2006/relationships/image" Target="media/image61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png"/><Relationship Id="rId74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jpeg"/><Relationship Id="rId10" Type="http://schemas.microsoft.com/office/2011/relationships/commentsExtended" Target="commentsExtended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C04B5B-1287-4F0B-A96E-9EB3D27156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6710</TotalTime>
  <Pages>72</Pages>
  <Words>4861</Words>
  <Characters>26251</Characters>
  <Application>Microsoft Office Word</Application>
  <DocSecurity>0</DocSecurity>
  <Lines>218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leticia</dc:creator>
  <cp:lastModifiedBy>Guilherme de Lima Leonardo</cp:lastModifiedBy>
  <cp:revision>298</cp:revision>
  <dcterms:created xsi:type="dcterms:W3CDTF">2016-07-04T22:32:00Z</dcterms:created>
  <dcterms:modified xsi:type="dcterms:W3CDTF">2017-03-08T23:47:00Z</dcterms:modified>
</cp:coreProperties>
</file>