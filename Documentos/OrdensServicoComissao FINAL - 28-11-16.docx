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1AD2ED25" w:rsidR="002C49CC" w:rsidRDefault="002E67F6">
            <w:pPr>
              <w:spacing w:after="0" w:line="259" w:lineRule="auto"/>
              <w:ind w:left="0" w:right="65" w:firstLine="0"/>
              <w:jc w:val="center"/>
            </w:pPr>
            <w:r>
              <w:t>0</w:t>
            </w:r>
            <w:r w:rsidR="002C49CC"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136C5C7D" w:rsidR="002C49CC" w:rsidRDefault="00EF7B15">
            <w:pPr>
              <w:spacing w:after="0" w:line="259" w:lineRule="auto"/>
              <w:ind w:left="0" w:right="68" w:firstLine="0"/>
              <w:jc w:val="center"/>
            </w:pPr>
            <w:r>
              <w:t>Prof</w:t>
            </w:r>
            <w:r w:rsidR="002C49CC">
              <w:t>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2D4AD0FB" w14:textId="0951C2EC" w:rsidR="00C01609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7980323" w:history="1">
            <w:r w:rsidR="00C01609" w:rsidRPr="00454EF6">
              <w:rPr>
                <w:rStyle w:val="Hyperlink"/>
                <w:noProof/>
              </w:rPr>
              <w:t>1. Introdução ao Documento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A3FF9E9" w14:textId="456DBB42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24" w:history="1">
            <w:r w:rsidR="00C01609" w:rsidRPr="00454EF6">
              <w:rPr>
                <w:rStyle w:val="Hyperlink"/>
                <w:noProof/>
              </w:rPr>
              <w:t>1.1. Tema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363397B" w14:textId="2630330B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25" w:history="1">
            <w:r w:rsidR="00C01609" w:rsidRPr="00454EF6">
              <w:rPr>
                <w:rStyle w:val="Hyperlink"/>
                <w:noProof/>
              </w:rPr>
              <w:t>1.2. Objetivo do Projeto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0A11BB8" w14:textId="16420D9D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26" w:history="1">
            <w:r w:rsidR="00C01609" w:rsidRPr="00454EF6">
              <w:rPr>
                <w:rStyle w:val="Hyperlink"/>
                <w:noProof/>
              </w:rPr>
              <w:t>1.3. Delimitação do Problema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FB13B61" w14:textId="64D058FC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27" w:history="1">
            <w:r w:rsidR="00C01609" w:rsidRPr="00454EF6">
              <w:rPr>
                <w:rStyle w:val="Hyperlink"/>
                <w:noProof/>
              </w:rPr>
              <w:t>1.4. Justificativa da Escolha do Tema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D3FFAC3" w14:textId="117FF1FF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28" w:history="1">
            <w:r w:rsidR="00C01609" w:rsidRPr="00454EF6">
              <w:rPr>
                <w:rStyle w:val="Hyperlink"/>
                <w:noProof/>
              </w:rPr>
              <w:t>1.5. Método de Trabalho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A83F4DD" w14:textId="5EB2FCBD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29" w:history="1">
            <w:r w:rsidR="00C01609" w:rsidRPr="00454EF6">
              <w:rPr>
                <w:rStyle w:val="Hyperlink"/>
                <w:noProof/>
              </w:rPr>
              <w:t>1.6. Organização do Trabalho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_Toc477980329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3559CF3" w14:textId="5264097F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0" w:history="1">
            <w:r w:rsidR="00C01609" w:rsidRPr="00454EF6">
              <w:rPr>
                <w:rStyle w:val="Hyperlink"/>
                <w:noProof/>
              </w:rPr>
              <w:t>1.7. Glossário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672E7E0" w14:textId="79DF2142" w:rsidR="00C01609" w:rsidRDefault="000A21C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1" w:history="1">
            <w:r w:rsidR="00C01609" w:rsidRPr="00454EF6">
              <w:rPr>
                <w:rStyle w:val="Hyperlink"/>
                <w:noProof/>
              </w:rPr>
              <w:t>2. Descrição geral do sistema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1364ECC" w14:textId="368AE1DD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2" w:history="1">
            <w:r w:rsidR="00C01609" w:rsidRPr="00454EF6">
              <w:rPr>
                <w:rStyle w:val="Hyperlink"/>
                <w:noProof/>
              </w:rPr>
              <w:t>2.1 Descrição do problema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B79BA75" w14:textId="2816DBFB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3" w:history="1">
            <w:r w:rsidR="00C01609" w:rsidRPr="00454EF6">
              <w:rPr>
                <w:rStyle w:val="Hyperlink"/>
                <w:noProof/>
              </w:rPr>
              <w:t>2.2 Objetivo do sistema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7F2E5E2" w14:textId="41D45216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4" w:history="1">
            <w:r w:rsidR="00C01609" w:rsidRPr="00454EF6">
              <w:rPr>
                <w:rStyle w:val="Hyperlink"/>
                <w:noProof/>
              </w:rPr>
              <w:t>2.3 Principais envolvidos e suas características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C69DE9A" w14:textId="4413FC7A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5" w:history="1">
            <w:r w:rsidR="00C01609" w:rsidRPr="00454EF6">
              <w:rPr>
                <w:rStyle w:val="Hyperlink"/>
                <w:noProof/>
              </w:rPr>
              <w:t>2.3.1 Usuários do sistema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48D8913" w14:textId="783D31C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6" w:history="1">
            <w:r w:rsidR="00C01609" w:rsidRPr="00454EF6">
              <w:rPr>
                <w:rStyle w:val="Hyperlink"/>
                <w:noProof/>
              </w:rPr>
              <w:t>2.3.2 Desenvolvedores do sistema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4D04A30" w14:textId="04B76320" w:rsidR="00C01609" w:rsidRDefault="000A21C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7" w:history="1">
            <w:r w:rsidR="00C01609" w:rsidRPr="00454EF6">
              <w:rPr>
                <w:rStyle w:val="Hyperlink"/>
                <w:noProof/>
              </w:rPr>
              <w:t>3. Requisitos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5BAD454" w14:textId="0FC82CBF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8" w:history="1">
            <w:r w:rsidR="00C01609" w:rsidRPr="00454EF6">
              <w:rPr>
                <w:rStyle w:val="Hyperlink"/>
                <w:noProof/>
              </w:rPr>
              <w:t>3.1 Requisitos Funcionais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B705988" w14:textId="2CDE93A7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39" w:history="1">
            <w:r w:rsidR="00C01609" w:rsidRPr="00454EF6">
              <w:rPr>
                <w:rStyle w:val="Hyperlink"/>
                <w:noProof/>
              </w:rPr>
              <w:t>RF01 – Cadastrar Usuário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_Toc477980339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0278707" w14:textId="1A542EA5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0" w:history="1">
            <w:r w:rsidR="00C01609" w:rsidRPr="00454EF6">
              <w:rPr>
                <w:rStyle w:val="Hyperlink"/>
                <w:noProof/>
              </w:rPr>
              <w:t>RF02 – Efetuar Login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7740277" w14:textId="48D0F8C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1" w:history="1">
            <w:r w:rsidR="00C01609" w:rsidRPr="00454EF6">
              <w:rPr>
                <w:rStyle w:val="Hyperlink"/>
                <w:noProof/>
              </w:rPr>
              <w:t>RF03 – Cadastrar Clientes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88F70C9" w14:textId="61CD93D7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2" w:history="1">
            <w:r w:rsidR="00C01609" w:rsidRPr="00454EF6">
              <w:rPr>
                <w:rStyle w:val="Hyperlink"/>
                <w:noProof/>
              </w:rPr>
              <w:t>RF04 – Cadastrar Veículos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1E6BBE3" w14:textId="0284FC9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3" w:history="1">
            <w:r w:rsidR="00C01609" w:rsidRPr="00454EF6">
              <w:rPr>
                <w:rStyle w:val="Hyperlink"/>
                <w:noProof/>
              </w:rPr>
              <w:t>RF05 – Cadastrar Mecânicos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15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BC2F0BE" w14:textId="5BB33FA0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4" w:history="1">
            <w:r w:rsidR="00C01609" w:rsidRPr="00454EF6">
              <w:rPr>
                <w:rStyle w:val="Hyperlink"/>
                <w:noProof/>
              </w:rPr>
              <w:t>RF06 – Cadastrar Produto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09A9DD7" w14:textId="1A870C5A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5" w:history="1">
            <w:r w:rsidR="00C01609" w:rsidRPr="00454EF6">
              <w:rPr>
                <w:rStyle w:val="Hyperlink"/>
                <w:noProof/>
              </w:rPr>
              <w:t>RF07 – Cadastrar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6A5FB7A" w14:textId="7FD0C81D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6" w:history="1">
            <w:r w:rsidR="00C01609" w:rsidRPr="00454EF6">
              <w:rPr>
                <w:rStyle w:val="Hyperlink"/>
                <w:noProof/>
              </w:rPr>
              <w:t>RF08 – Gerar ordem de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8AD3DE8" w14:textId="093D7222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7" w:history="1">
            <w:r w:rsidR="00C01609" w:rsidRPr="00454EF6">
              <w:rPr>
                <w:rStyle w:val="Hyperlink"/>
                <w:noProof/>
              </w:rPr>
              <w:t>RF09 – Gerar relatório de comissão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19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92CA4CE" w14:textId="3DD3A87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8" w:history="1">
            <w:r w:rsidR="00C01609" w:rsidRPr="00454EF6">
              <w:rPr>
                <w:rStyle w:val="Hyperlink"/>
                <w:noProof/>
              </w:rPr>
              <w:t>RF10 – Gerar relatório de ordens de serviços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50BB3D2A" w14:textId="135859E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49" w:history="1">
            <w:r w:rsidR="00C01609" w:rsidRPr="00454EF6">
              <w:rPr>
                <w:rStyle w:val="Hyperlink"/>
                <w:noProof/>
              </w:rPr>
              <w:t>RF11 - Gerar relatório financeiro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_Toc477980349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A26554A" w14:textId="543C49C3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0" w:history="1">
            <w:r w:rsidR="00C01609" w:rsidRPr="00454EF6">
              <w:rPr>
                <w:rStyle w:val="Hyperlink"/>
                <w:noProof/>
              </w:rPr>
              <w:t>3.2 Requisitos Não-Funcionais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BA2DA56" w14:textId="691B3730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1" w:history="1">
            <w:r w:rsidR="00C01609" w:rsidRPr="00454EF6">
              <w:rPr>
                <w:rStyle w:val="Hyperlink"/>
                <w:noProof/>
              </w:rPr>
              <w:t>RNF01 – Requisitos de segurança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19F0901" w14:textId="660AEC35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2" w:history="1">
            <w:r w:rsidR="00C01609" w:rsidRPr="00454EF6">
              <w:rPr>
                <w:rStyle w:val="Hyperlink"/>
                <w:noProof/>
              </w:rPr>
              <w:t>RNF02 – Requisitos de interface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D295DA1" w14:textId="1C051269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3" w:history="1">
            <w:r w:rsidR="00C01609" w:rsidRPr="00454EF6">
              <w:rPr>
                <w:rStyle w:val="Hyperlink"/>
                <w:noProof/>
              </w:rPr>
              <w:t>RNF03 – Requisitos de usabilidade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6F9C367" w14:textId="3881EF98" w:rsidR="00C01609" w:rsidRDefault="000A21C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4" w:history="1">
            <w:r w:rsidR="00C01609" w:rsidRPr="00454EF6">
              <w:rPr>
                <w:rStyle w:val="Hyperlink"/>
                <w:noProof/>
              </w:rPr>
              <w:t>4. Especificação dos requisitos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56CA1F0F" w14:textId="75B57C68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5" w:history="1">
            <w:r w:rsidR="00C01609" w:rsidRPr="00454EF6">
              <w:rPr>
                <w:rStyle w:val="Hyperlink"/>
                <w:noProof/>
              </w:rPr>
              <w:t>4.1 Modelo de caso de uso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31657B8" w14:textId="7FA37807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6" w:history="1">
            <w:r w:rsidR="00C01609" w:rsidRPr="00454EF6">
              <w:rPr>
                <w:rStyle w:val="Hyperlink"/>
                <w:noProof/>
              </w:rPr>
              <w:t>4.1.1 Cadastrar Usuário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B2FFC72" w14:textId="302D25FF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7" w:history="1">
            <w:r w:rsidR="00C01609" w:rsidRPr="00454EF6">
              <w:rPr>
                <w:rStyle w:val="Hyperlink"/>
                <w:noProof/>
              </w:rPr>
              <w:t>4.1.2 Efetuar Login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25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AF469A5" w14:textId="6807599E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8" w:history="1">
            <w:r w:rsidR="00C01609" w:rsidRPr="00454EF6">
              <w:rPr>
                <w:rStyle w:val="Hyperlink"/>
                <w:noProof/>
              </w:rPr>
              <w:t>4.1.3 Cadastrar Cliente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D85BCAD" w14:textId="16A93A8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59" w:history="1">
            <w:r w:rsidR="00C01609" w:rsidRPr="00454EF6">
              <w:rPr>
                <w:rStyle w:val="Hyperlink"/>
                <w:noProof/>
              </w:rPr>
              <w:t>4.1.4 Cadastrar Veículo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_Toc477980359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28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EA41BAD" w14:textId="29C704B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0" w:history="1">
            <w:r w:rsidR="00C01609" w:rsidRPr="00454EF6">
              <w:rPr>
                <w:rStyle w:val="Hyperlink"/>
                <w:noProof/>
              </w:rPr>
              <w:t>4.1.5 Cadastrar Mecânico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30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08C6AC18" w14:textId="4C1BD877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1" w:history="1">
            <w:r w:rsidR="00C01609" w:rsidRPr="00454EF6">
              <w:rPr>
                <w:rStyle w:val="Hyperlink"/>
                <w:noProof/>
              </w:rPr>
              <w:t>4.1.6 Cadastrar Produto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32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8C4CBF1" w14:textId="6E1E77E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2" w:history="1">
            <w:r w:rsidR="00C01609" w:rsidRPr="00454EF6">
              <w:rPr>
                <w:rStyle w:val="Hyperlink"/>
                <w:noProof/>
              </w:rPr>
              <w:t>4.1.7 Cadastrar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34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0D0B15F" w14:textId="2EF8D12F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3" w:history="1">
            <w:r w:rsidR="00C01609" w:rsidRPr="00454EF6">
              <w:rPr>
                <w:rStyle w:val="Hyperlink"/>
                <w:noProof/>
              </w:rPr>
              <w:t>4.1.8 Gerar Ordem de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36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13154AB" w14:textId="2E361DAE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4" w:history="1">
            <w:r w:rsidR="00C01609" w:rsidRPr="00454EF6">
              <w:rPr>
                <w:rStyle w:val="Hyperlink"/>
                <w:noProof/>
              </w:rPr>
              <w:t>4.1.9 Gerar Relatório de Comissão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C89DEB6" w14:textId="3973121C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5" w:history="1">
            <w:r w:rsidR="00C01609" w:rsidRPr="00454EF6">
              <w:rPr>
                <w:rStyle w:val="Hyperlink"/>
                <w:noProof/>
              </w:rPr>
              <w:t>4.1.10 Gerar Relatório de Ordens de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5031EDF8" w14:textId="7A906ADF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6" w:history="1">
            <w:r w:rsidR="00C01609" w:rsidRPr="00454EF6">
              <w:rPr>
                <w:rStyle w:val="Hyperlink"/>
                <w:noProof/>
              </w:rPr>
              <w:t>4.1.11 Gerar Relatório Financeiro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68314B1" w14:textId="35B8F5AD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7" w:history="1">
            <w:r w:rsidR="00C01609" w:rsidRPr="00454EF6">
              <w:rPr>
                <w:rStyle w:val="Hyperlink"/>
                <w:noProof/>
              </w:rPr>
              <w:t>4.2 Diagrama de Classes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0DBD9CBA" w14:textId="0C0FF886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8" w:history="1">
            <w:r w:rsidR="00C01609" w:rsidRPr="00454EF6">
              <w:rPr>
                <w:rStyle w:val="Hyperlink"/>
                <w:noProof/>
              </w:rPr>
              <w:t>4.3 Diagramas de Sequência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E32378E" w14:textId="3F15FD2C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69" w:history="1">
            <w:r w:rsidR="00C01609" w:rsidRPr="00454EF6">
              <w:rPr>
                <w:rStyle w:val="Hyperlink"/>
                <w:noProof/>
              </w:rPr>
              <w:t>4.3.1 Cadastrar Usuario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_Toc477980369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278A0DF7" w14:textId="51DFE78D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0" w:history="1">
            <w:r w:rsidR="00C01609" w:rsidRPr="00454EF6">
              <w:rPr>
                <w:rStyle w:val="Hyperlink"/>
                <w:noProof/>
              </w:rPr>
              <w:t>4.3.2 Efetuar Login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45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6468C3A" w14:textId="19763D09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1" w:history="1">
            <w:r w:rsidR="00C01609" w:rsidRPr="00454EF6">
              <w:rPr>
                <w:rStyle w:val="Hyperlink"/>
                <w:noProof/>
              </w:rPr>
              <w:t>4.3.3 Cadastrar Mecânico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0B7E8290" w14:textId="20733E3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2" w:history="1">
            <w:r w:rsidR="00C01609" w:rsidRPr="00454EF6">
              <w:rPr>
                <w:rStyle w:val="Hyperlink"/>
                <w:noProof/>
              </w:rPr>
              <w:t>4.3.4 Cadastrar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0F637A99" w14:textId="721FD655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3" w:history="1">
            <w:r w:rsidR="00C01609" w:rsidRPr="00454EF6">
              <w:rPr>
                <w:rStyle w:val="Hyperlink"/>
                <w:noProof/>
              </w:rPr>
              <w:t>4.3.5 Cadastrar Produto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6630078" w14:textId="6D3F390A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4" w:history="1">
            <w:r w:rsidR="00C01609" w:rsidRPr="00454EF6">
              <w:rPr>
                <w:rStyle w:val="Hyperlink"/>
                <w:noProof/>
              </w:rPr>
              <w:t>4.3.6 Cadastrar Cliente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49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F15E0F9" w14:textId="459433DD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5" w:history="1">
            <w:r w:rsidR="00C01609" w:rsidRPr="00454EF6">
              <w:rPr>
                <w:rStyle w:val="Hyperlink"/>
                <w:noProof/>
              </w:rPr>
              <w:t>4.3.7 Cadastrar Veículo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5648128" w14:textId="55010A7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6" w:history="1">
            <w:r w:rsidR="00C01609" w:rsidRPr="00454EF6">
              <w:rPr>
                <w:rStyle w:val="Hyperlink"/>
                <w:noProof/>
              </w:rPr>
              <w:t>4.3.8 Gerar Ordem de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BBBA70F" w14:textId="128BE25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7" w:history="1">
            <w:r w:rsidR="00C01609" w:rsidRPr="00454EF6">
              <w:rPr>
                <w:rStyle w:val="Hyperlink"/>
                <w:noProof/>
              </w:rPr>
              <w:t>4.3.9 Gerar Relatórios Ordem de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904C7E2" w14:textId="7F07270D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8" w:history="1">
            <w:r w:rsidR="00C01609" w:rsidRPr="00454EF6">
              <w:rPr>
                <w:rStyle w:val="Hyperlink"/>
                <w:noProof/>
              </w:rPr>
              <w:t>4.3.10 Gerar Relatórios Financeiros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7751659" w14:textId="14B21ADF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79" w:history="1">
            <w:r w:rsidR="00C01609" w:rsidRPr="00454EF6">
              <w:rPr>
                <w:rStyle w:val="Hyperlink"/>
                <w:noProof/>
              </w:rPr>
              <w:t>4.3.11 Gerar Relatórios de Comissão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_Toc477980379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53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1E727E0" w14:textId="1B3A8909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0" w:history="1">
            <w:r w:rsidR="00C01609" w:rsidRPr="00454EF6">
              <w:rPr>
                <w:rStyle w:val="Hyperlink"/>
                <w:noProof/>
              </w:rPr>
              <w:t>4.4 Diagrama de Atividades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BF1AA85" w14:textId="4956B760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1" w:history="1">
            <w:r w:rsidR="00C01609" w:rsidRPr="00454EF6">
              <w:rPr>
                <w:rStyle w:val="Hyperlink"/>
                <w:noProof/>
              </w:rPr>
              <w:t>4.5 Modelo Relacional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55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1278AC2" w14:textId="1BE279B2" w:rsidR="00C01609" w:rsidRDefault="000A21C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2" w:history="1">
            <w:r w:rsidR="00C01609" w:rsidRPr="00454EF6">
              <w:rPr>
                <w:rStyle w:val="Hyperlink"/>
                <w:noProof/>
              </w:rPr>
              <w:t>5. Telas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502F12B" w14:textId="799F187D" w:rsidR="00C01609" w:rsidRDefault="000A21C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3" w:history="1">
            <w:r w:rsidR="00C01609" w:rsidRPr="00454EF6">
              <w:rPr>
                <w:rStyle w:val="Hyperlink"/>
                <w:noProof/>
              </w:rPr>
              <w:t>5.1 Protótipos das Telas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CEADD68" w14:textId="7284B1D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4" w:history="1">
            <w:r w:rsidR="00C01609" w:rsidRPr="00454EF6">
              <w:rPr>
                <w:rStyle w:val="Hyperlink"/>
                <w:noProof/>
              </w:rPr>
              <w:t>5.1.1 Telas de Início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56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93CB000" w14:textId="26F5CBFD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5" w:history="1">
            <w:r w:rsidR="00C01609" w:rsidRPr="00454EF6">
              <w:rPr>
                <w:rStyle w:val="Hyperlink"/>
                <w:noProof/>
              </w:rPr>
              <w:t>5.1.2 Tela de Cadastro de Usuário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5838EC4E" w14:textId="5D1C175E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6" w:history="1">
            <w:r w:rsidR="00C01609" w:rsidRPr="00454EF6">
              <w:rPr>
                <w:rStyle w:val="Hyperlink"/>
                <w:noProof/>
              </w:rPr>
              <w:t>5.1.3 Tela de Login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ACE534A" w14:textId="1323944D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7" w:history="1">
            <w:r w:rsidR="00C01609" w:rsidRPr="00454EF6">
              <w:rPr>
                <w:rStyle w:val="Hyperlink"/>
                <w:noProof/>
              </w:rPr>
              <w:t>5.1.4 Tela de Cadastro de Cliente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59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85E0762" w14:textId="576E8187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8" w:history="1">
            <w:r w:rsidR="00C01609" w:rsidRPr="00454EF6">
              <w:rPr>
                <w:rStyle w:val="Hyperlink"/>
                <w:noProof/>
              </w:rPr>
              <w:t>5.1.5 Tela de Cadastro de Mecânico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A4E4212" w14:textId="0A25CEE2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89" w:history="1">
            <w:r w:rsidR="00C01609" w:rsidRPr="00454EF6">
              <w:rPr>
                <w:rStyle w:val="Hyperlink"/>
                <w:noProof/>
              </w:rPr>
              <w:t>5.1.6 Tela de Cadastro de Produto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_Toc477980389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74995F7" w14:textId="5A51164A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0" w:history="1">
            <w:r w:rsidR="00C01609" w:rsidRPr="00454EF6">
              <w:rPr>
                <w:rStyle w:val="Hyperlink"/>
                <w:noProof/>
              </w:rPr>
              <w:t>5.1.7 Tela de Cadastro de Serviços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D0AEE03" w14:textId="784F535A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1" w:history="1">
            <w:r w:rsidR="00C01609" w:rsidRPr="00454EF6">
              <w:rPr>
                <w:rStyle w:val="Hyperlink"/>
                <w:noProof/>
              </w:rPr>
              <w:t>5.1.8 Tela de Gerar Comissões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62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759B54B" w14:textId="49CAA21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2" w:history="1">
            <w:r w:rsidR="00C01609" w:rsidRPr="00454EF6">
              <w:rPr>
                <w:rStyle w:val="Hyperlink"/>
                <w:noProof/>
              </w:rPr>
              <w:t>5.1.9 Tela de Cadastro de Veículos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578CCDAB" w14:textId="3E5ADA1B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3" w:history="1">
            <w:r w:rsidR="00C01609" w:rsidRPr="00454EF6">
              <w:rPr>
                <w:rStyle w:val="Hyperlink"/>
                <w:noProof/>
              </w:rPr>
              <w:t>5.1.10 Tela de Consulta de Clientes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64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FBB07A4" w14:textId="6DFF52C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4" w:history="1">
            <w:r w:rsidR="00C01609" w:rsidRPr="00454EF6">
              <w:rPr>
                <w:rStyle w:val="Hyperlink"/>
                <w:noProof/>
              </w:rPr>
              <w:t>5.1.11 Tela de Consulta de Mecânicos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_Toc477980394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65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5520F558" w14:textId="58816816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5" w:history="1">
            <w:r w:rsidR="00C01609" w:rsidRPr="00454EF6">
              <w:rPr>
                <w:rStyle w:val="Hyperlink"/>
                <w:noProof/>
              </w:rPr>
              <w:t>5.1.12 Tela de Consulta de Relatórios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_Toc477980395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65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C7117D8" w14:textId="460E3988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6" w:history="1">
            <w:r w:rsidR="00C01609" w:rsidRPr="00454EF6">
              <w:rPr>
                <w:rStyle w:val="Hyperlink"/>
                <w:noProof/>
              </w:rPr>
              <w:t>5.1.13 Tela de Consulta de 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_Toc477980396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9ACA25E" w14:textId="30A69651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7" w:history="1">
            <w:r w:rsidR="00C01609" w:rsidRPr="00454EF6">
              <w:rPr>
                <w:rStyle w:val="Hyperlink"/>
                <w:noProof/>
              </w:rPr>
              <w:t>5.1.14 Tela de Consulta de Produtos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_Toc477980397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67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EDDD560" w14:textId="1F7EDDF1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8" w:history="1">
            <w:r w:rsidR="00C01609" w:rsidRPr="00454EF6">
              <w:rPr>
                <w:rStyle w:val="Hyperlink"/>
                <w:noProof/>
              </w:rPr>
              <w:t>5.1.15 Tela de Consulta de Serviços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_Toc477980398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1F4FACED" w14:textId="32C5AFD2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399" w:history="1">
            <w:r w:rsidR="00C01609" w:rsidRPr="00454EF6">
              <w:rPr>
                <w:rStyle w:val="Hyperlink"/>
                <w:noProof/>
              </w:rPr>
              <w:t>5.1.16 Tela de Consulta de Veículos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_Toc477980399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68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4EA9CD0C" w14:textId="2142DDC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400" w:history="1">
            <w:r w:rsidR="00C01609" w:rsidRPr="00454EF6">
              <w:rPr>
                <w:rStyle w:val="Hyperlink"/>
                <w:noProof/>
              </w:rPr>
              <w:t>5.1.17 Tela de Gerar 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_Toc477980400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69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632C341A" w14:textId="31425320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401" w:history="1">
            <w:r w:rsidR="00C01609" w:rsidRPr="00454EF6">
              <w:rPr>
                <w:rStyle w:val="Hyperlink"/>
                <w:noProof/>
              </w:rPr>
              <w:t>5.1.18 Tela de Ordem de Serviço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_Toc477980401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70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1D7B51E" w14:textId="24589204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402" w:history="1">
            <w:r w:rsidR="00C01609" w:rsidRPr="00454EF6">
              <w:rPr>
                <w:rStyle w:val="Hyperlink"/>
                <w:noProof/>
              </w:rPr>
              <w:t>5.1.19 Tela de Pagamento da OS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_Toc477980402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3B4C1A6A" w14:textId="49CBA489" w:rsidR="00C01609" w:rsidRDefault="000A21C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7980403" w:history="1">
            <w:r w:rsidR="00C01609" w:rsidRPr="00454EF6">
              <w:rPr>
                <w:rStyle w:val="Hyperlink"/>
                <w:noProof/>
              </w:rPr>
              <w:t>5.1.20 Tela de Relatório Financeiro</w:t>
            </w:r>
            <w:r w:rsidR="00C01609">
              <w:rPr>
                <w:noProof/>
                <w:webHidden/>
              </w:rPr>
              <w:tab/>
            </w:r>
            <w:r w:rsidR="00C01609">
              <w:rPr>
                <w:noProof/>
                <w:webHidden/>
              </w:rPr>
              <w:fldChar w:fldCharType="begin"/>
            </w:r>
            <w:r w:rsidR="00C01609">
              <w:rPr>
                <w:noProof/>
                <w:webHidden/>
              </w:rPr>
              <w:instrText xml:space="preserve"> PAGEREF _Toc477980403 \h </w:instrText>
            </w:r>
            <w:r w:rsidR="00C01609">
              <w:rPr>
                <w:noProof/>
                <w:webHidden/>
              </w:rPr>
            </w:r>
            <w:r w:rsidR="00C01609">
              <w:rPr>
                <w:noProof/>
                <w:webHidden/>
              </w:rPr>
              <w:fldChar w:fldCharType="separate"/>
            </w:r>
            <w:r w:rsidR="00C01609">
              <w:rPr>
                <w:noProof/>
                <w:webHidden/>
              </w:rPr>
              <w:t>71</w:t>
            </w:r>
            <w:r w:rsidR="00C01609">
              <w:rPr>
                <w:noProof/>
                <w:webHidden/>
              </w:rPr>
              <w:fldChar w:fldCharType="end"/>
            </w:r>
          </w:hyperlink>
        </w:p>
        <w:p w14:paraId="739AFC76" w14:textId="457B7BD7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7980323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7980324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7980325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7980326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7980327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7980328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7980329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7980330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7980331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7980332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7980333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7980334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7980335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7980336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7980337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7980338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7980339"/>
      <w:r>
        <w:t>RF01 – Cadastrar Usuário</w:t>
      </w:r>
      <w:bookmarkEnd w:id="29"/>
    </w:p>
    <w:p w14:paraId="3A5A9687" w14:textId="07D38E21" w:rsidR="00C6243C" w:rsidRPr="00A20AF8" w:rsidRDefault="00C6243C" w:rsidP="005F12F8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</w:t>
      </w:r>
      <w:r w:rsidR="005F12F8" w:rsidRPr="005F12F8">
        <w:t xml:space="preserve"> </w:t>
      </w:r>
      <w:r w:rsidR="005F12F8" w:rsidRPr="005F12F8">
        <w:rPr>
          <w:rFonts w:ascii="Arial" w:hAnsi="Arial" w:cs="Arial"/>
          <w:sz w:val="24"/>
          <w:szCs w:val="24"/>
        </w:rPr>
        <w:t>ativação, inativação</w:t>
      </w:r>
      <w:r w:rsidR="005F12F8">
        <w:rPr>
          <w:rFonts w:ascii="Arial" w:hAnsi="Arial" w:cs="Arial"/>
          <w:sz w:val="24"/>
          <w:szCs w:val="24"/>
        </w:rPr>
        <w:t xml:space="preserve">, </w:t>
      </w:r>
      <w:r w:rsidR="00670265" w:rsidRPr="00A20AF8">
        <w:rPr>
          <w:rFonts w:ascii="Arial" w:hAnsi="Arial" w:cs="Arial"/>
          <w:sz w:val="24"/>
          <w:szCs w:val="24"/>
        </w:rPr>
        <w:t>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lastRenderedPageBreak/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2D1DE090" w:rsid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6E3CCC80" w14:textId="0D5702D8" w:rsidR="005F12F8" w:rsidRDefault="005F12F8" w:rsidP="005F12F8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5F12F8">
        <w:rPr>
          <w:rFonts w:ascii="Arial" w:hAnsi="Arial" w:cs="Arial"/>
          <w:sz w:val="24"/>
          <w:szCs w:val="24"/>
        </w:rPr>
        <w:t xml:space="preserve">O sistema não deve permitir a exclusão de um </w:t>
      </w:r>
      <w:r>
        <w:rPr>
          <w:rFonts w:ascii="Arial" w:hAnsi="Arial" w:cs="Arial"/>
          <w:sz w:val="24"/>
          <w:szCs w:val="24"/>
        </w:rPr>
        <w:t>usuário</w:t>
      </w:r>
      <w:r w:rsidRPr="005F12F8">
        <w:rPr>
          <w:rFonts w:ascii="Arial" w:hAnsi="Arial" w:cs="Arial"/>
          <w:sz w:val="24"/>
          <w:szCs w:val="24"/>
        </w:rPr>
        <w:t xml:space="preserve"> e sim a inativação.</w:t>
      </w:r>
    </w:p>
    <w:p w14:paraId="2B835442" w14:textId="549B3D33" w:rsidR="005F12F8" w:rsidRDefault="005F12F8" w:rsidP="005F12F8">
      <w:pPr>
        <w:pStyle w:val="PargrafodaLista"/>
        <w:numPr>
          <w:ilvl w:val="2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</w:t>
      </w:r>
      <w:r w:rsidRPr="005F12F8">
        <w:rPr>
          <w:rFonts w:ascii="Arial" w:hAnsi="Arial" w:cs="Arial"/>
          <w:sz w:val="24"/>
          <w:szCs w:val="24"/>
        </w:rPr>
        <w:t xml:space="preserve"> pode ser ativado a qualquer momento.</w:t>
      </w:r>
    </w:p>
    <w:p w14:paraId="7E8E7018" w14:textId="1CDBFAA7" w:rsidR="005F12F8" w:rsidRDefault="005F12F8" w:rsidP="005F12F8">
      <w:pPr>
        <w:pStyle w:val="PargrafodaLista"/>
        <w:numPr>
          <w:ilvl w:val="2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5F12F8">
        <w:rPr>
          <w:rFonts w:ascii="Arial" w:hAnsi="Arial" w:cs="Arial"/>
          <w:sz w:val="24"/>
          <w:szCs w:val="24"/>
        </w:rPr>
        <w:t xml:space="preserve">A inativação fará com que o </w:t>
      </w:r>
      <w:r>
        <w:rPr>
          <w:rFonts w:ascii="Arial" w:hAnsi="Arial" w:cs="Arial"/>
          <w:sz w:val="24"/>
          <w:szCs w:val="24"/>
        </w:rPr>
        <w:t>usuário</w:t>
      </w:r>
      <w:r w:rsidRPr="005F12F8">
        <w:rPr>
          <w:rFonts w:ascii="Arial" w:hAnsi="Arial" w:cs="Arial"/>
          <w:sz w:val="24"/>
          <w:szCs w:val="24"/>
        </w:rPr>
        <w:t xml:space="preserve"> não esteja mais na lista de </w:t>
      </w:r>
      <w:r w:rsidR="00C01609">
        <w:rPr>
          <w:rFonts w:ascii="Arial" w:hAnsi="Arial" w:cs="Arial"/>
          <w:sz w:val="24"/>
          <w:szCs w:val="24"/>
        </w:rPr>
        <w:t>usuários</w:t>
      </w:r>
      <w:r w:rsidRPr="005F12F8">
        <w:rPr>
          <w:rFonts w:ascii="Arial" w:hAnsi="Arial" w:cs="Arial"/>
          <w:sz w:val="24"/>
          <w:szCs w:val="24"/>
        </w:rPr>
        <w:t>.</w:t>
      </w:r>
    </w:p>
    <w:p w14:paraId="3DEF21B3" w14:textId="20CE1063" w:rsidR="00C6243C" w:rsidRDefault="00C6243C" w:rsidP="007E157D">
      <w:pPr>
        <w:pStyle w:val="Ttulo3"/>
        <w:spacing w:line="360" w:lineRule="auto"/>
      </w:pPr>
      <w:bookmarkStart w:id="30" w:name="_Toc477980340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5E0CAC48" w14:textId="2CAE5F27" w:rsidR="0063472F" w:rsidRDefault="00FA0105" w:rsidP="0063472F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7980341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lastRenderedPageBreak/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7980342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7980343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lastRenderedPageBreak/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7980344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lastRenderedPageBreak/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7980345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7980346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</w:t>
      </w:r>
      <w:r w:rsidR="003325E8">
        <w:lastRenderedPageBreak/>
        <w:t xml:space="preserve">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lastRenderedPageBreak/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7980347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lastRenderedPageBreak/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7980348"/>
      <w:r w:rsidRPr="00832E4D"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7980349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7980350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7980351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7980352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7980353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7980354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1" w:name="_Toc477980355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7980356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7980357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4206011D" w14:textId="5BE7DD5D" w:rsidR="007E1AED" w:rsidRDefault="007E1AED" w:rsidP="007E1AED">
      <w:pPr>
        <w:pStyle w:val="Ttulo3"/>
      </w:pPr>
      <w:bookmarkStart w:id="54" w:name="_Toc477980358"/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7980359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7980360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7980361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7980362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7980363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7980364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7980365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7980366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3" w:name="_Toc477980367"/>
      <w:r>
        <w:lastRenderedPageBreak/>
        <w:t>4.2 Diagrama de Classes</w:t>
      </w:r>
      <w:bookmarkEnd w:id="63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4300ED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4" w:name="_Toc477980368"/>
      <w:r>
        <w:lastRenderedPageBreak/>
        <w:t>4.3 Diagramas de Sequência</w:t>
      </w:r>
      <w:bookmarkEnd w:id="64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5" w:name="_Toc477980369"/>
      <w:r>
        <w:t>4.3.1 Cadastrar</w:t>
      </w:r>
      <w:r w:rsidR="00DF6D8F">
        <w:t xml:space="preserve"> Usuario</w:t>
      </w:r>
      <w:bookmarkEnd w:id="65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6" w:name="_Toc477980370"/>
      <w:r>
        <w:lastRenderedPageBreak/>
        <w:t>4.3.2 Efetuar Login</w:t>
      </w:r>
      <w:bookmarkEnd w:id="66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7" w:name="_Toc477980371"/>
      <w:r>
        <w:lastRenderedPageBreak/>
        <w:t>4.3.3 Cadastrar</w:t>
      </w:r>
      <w:r w:rsidR="00DF6D8F">
        <w:t xml:space="preserve"> Mecânico</w:t>
      </w:r>
      <w:bookmarkEnd w:id="67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8" w:name="_Toc477980372"/>
      <w:r>
        <w:lastRenderedPageBreak/>
        <w:t>4.3.4 Cadastrar Serviço</w:t>
      </w:r>
      <w:bookmarkEnd w:id="68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69" w:name="_Toc477980373"/>
      <w:r>
        <w:lastRenderedPageBreak/>
        <w:t>4.3.5 Cadastrar Produto</w:t>
      </w:r>
      <w:bookmarkEnd w:id="69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0" w:name="_Toc477980374"/>
      <w:r>
        <w:lastRenderedPageBreak/>
        <w:t>4.3.6 Cadastrar Cliente</w:t>
      </w:r>
      <w:bookmarkEnd w:id="70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1" w:name="_Toc477980375"/>
      <w:r>
        <w:lastRenderedPageBreak/>
        <w:t>4.3.7 Cadastrar Veículo</w:t>
      </w:r>
      <w:bookmarkEnd w:id="71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2" w:name="_Toc477980376"/>
      <w:r>
        <w:lastRenderedPageBreak/>
        <w:t>4.3.8 Gerar Ordem de Serviço</w:t>
      </w:r>
      <w:bookmarkEnd w:id="72"/>
    </w:p>
    <w:p w14:paraId="2DDF7CEB" w14:textId="72282E4B" w:rsidR="004A132C" w:rsidRDefault="004300ED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3" w:name="_Toc477980377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3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4" w:name="_Toc477980378"/>
      <w:r w:rsidRPr="001C5E75">
        <w:rPr>
          <w:rStyle w:val="Ttulo3Char"/>
        </w:rPr>
        <w:t>4.3.10 Gerar Relatórios Financeiros</w:t>
      </w:r>
      <w:bookmarkEnd w:id="74"/>
      <w:r w:rsidR="004300ED">
        <w:pict w14:anchorId="18CC8402">
          <v:shape id="_x0000_i1027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5" w:name="_Toc477980379"/>
      <w:r>
        <w:lastRenderedPageBreak/>
        <w:t>4.3.11 Gerar Relatórios de Comissão</w:t>
      </w:r>
      <w:bookmarkEnd w:id="75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6" w:name="_Toc477980380"/>
      <w:r>
        <w:lastRenderedPageBreak/>
        <w:t>4.4 Diagrama de Atividades</w:t>
      </w:r>
      <w:bookmarkEnd w:id="76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4300ED" w:rsidP="008D0B34">
      <w:pPr>
        <w:spacing w:line="360" w:lineRule="auto"/>
        <w:ind w:left="0" w:firstLine="709"/>
      </w:pPr>
      <w:r>
        <w:pict w14:anchorId="50E908A3">
          <v:shape id="_x0000_i1028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7" w:name="_Toc477980381"/>
      <w:r>
        <w:t>4.5 Modelo Relacional</w:t>
      </w:r>
      <w:bookmarkEnd w:id="77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0A3CDC4C" w:rsidR="000550D2" w:rsidRDefault="00942BE5" w:rsidP="00942BE5">
      <w:pPr>
        <w:spacing w:line="360" w:lineRule="auto"/>
        <w:ind w:left="0" w:firstLine="0"/>
      </w:pPr>
      <w:r>
        <w:rPr>
          <w:rStyle w:val="Refdecomentrio"/>
        </w:rPr>
        <w:commentReference w:id="78"/>
      </w:r>
      <w:r w:rsidR="00915E20">
        <w:rPr>
          <w:rStyle w:val="Refdecomentrio"/>
        </w:rPr>
        <w:commentReference w:id="79"/>
      </w:r>
      <w:r w:rsidR="00205F87">
        <w:rPr>
          <w:rStyle w:val="Refdecomentrio"/>
        </w:rPr>
        <w:commentReference w:id="80"/>
      </w:r>
      <w:r w:rsidR="004300ED">
        <w:rPr>
          <w:noProof/>
        </w:rPr>
        <w:drawing>
          <wp:inline distT="0" distB="0" distL="0" distR="0" wp14:anchorId="351BE056" wp14:editId="5881E50C">
            <wp:extent cx="5780405" cy="3053080"/>
            <wp:effectExtent l="0" t="0" r="0" b="0"/>
            <wp:docPr id="14" name="Imagem 14" descr="C:\Users\joaom\AppData\Local\Microsoft\Windows\INetCache\Content.Word\MR22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m\AppData\Local\Microsoft\Windows\INetCache\Content.Word\MR22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1" w:name="_GoBack"/>
      <w:bookmarkEnd w:id="81"/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2" w:name="_Toc477980382"/>
      <w:r>
        <w:lastRenderedPageBreak/>
        <w:t>5. Telas</w:t>
      </w:r>
      <w:bookmarkEnd w:id="82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3" w:name="_Toc477980383"/>
      <w:r>
        <w:t>5.1 Protótipos das Telas</w:t>
      </w:r>
      <w:bookmarkEnd w:id="83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4" w:name="_Toc477980384"/>
      <w:r>
        <w:t>5.1.1 Telas de Início</w:t>
      </w:r>
      <w:bookmarkEnd w:id="84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5" w:name="_Toc477980385"/>
      <w:r>
        <w:lastRenderedPageBreak/>
        <w:t>5.1.2 Tela de Cadastro de Usuário</w:t>
      </w:r>
      <w:bookmarkEnd w:id="85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6" w:name="_Toc477980386"/>
      <w:r>
        <w:lastRenderedPageBreak/>
        <w:t>5.1.3 Tela de Login</w:t>
      </w:r>
      <w:bookmarkEnd w:id="86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7" w:name="_Toc477980387"/>
      <w:r>
        <w:lastRenderedPageBreak/>
        <w:t>5.1.4 Tela de Cadastro de Cliente</w:t>
      </w:r>
      <w:bookmarkEnd w:id="87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8" w:name="_Toc477980388"/>
      <w:r>
        <w:lastRenderedPageBreak/>
        <w:t>5.1.5 Tela de Cadastro de Mecânico</w:t>
      </w:r>
      <w:bookmarkEnd w:id="88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9" w:name="_Toc477980389"/>
      <w:r>
        <w:t>5.1.6 Tela de Cadastro de Produto</w:t>
      </w:r>
      <w:bookmarkEnd w:id="89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90" w:name="_Toc477980390"/>
      <w:r>
        <w:lastRenderedPageBreak/>
        <w:t>5.1.7 Tela de Cadastro de Serviços</w:t>
      </w:r>
      <w:bookmarkEnd w:id="90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1" w:name="_Toc477980391"/>
      <w:r w:rsidRPr="001C5E75">
        <w:rPr>
          <w:rStyle w:val="Ttulo3Char"/>
        </w:rPr>
        <w:lastRenderedPageBreak/>
        <w:t>5.1.8 Tela de Gerar Comissões</w:t>
      </w:r>
      <w:bookmarkEnd w:id="91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2" w:name="_Toc477980392"/>
      <w:r>
        <w:lastRenderedPageBreak/>
        <w:t>5.1.9 Tela de Cadastro de Veículos</w:t>
      </w:r>
      <w:bookmarkEnd w:id="92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3" w:name="_Toc477980393"/>
      <w:r>
        <w:t>5.1.10 Tela de Consulta de Clientes</w:t>
      </w:r>
      <w:bookmarkEnd w:id="93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4" w:name="_Toc477980394"/>
      <w:r>
        <w:lastRenderedPageBreak/>
        <w:t>5.1.11 Tela de Consulta de Mecânicos</w:t>
      </w:r>
      <w:bookmarkEnd w:id="94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5" w:name="_Toc477980395"/>
      <w:r w:rsidRPr="00A139A1">
        <w:rPr>
          <w:rStyle w:val="Ttulo3Char"/>
        </w:rPr>
        <w:t>5.1.12 Tela de Consulta de Relatórios</w:t>
      </w:r>
      <w:bookmarkEnd w:id="95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6" w:name="_Toc477980396"/>
      <w:r w:rsidRPr="00A74565">
        <w:rPr>
          <w:rStyle w:val="Ttulo3Char"/>
        </w:rPr>
        <w:lastRenderedPageBreak/>
        <w:t>5.1.13 Tela de Consulta de OS</w:t>
      </w:r>
      <w:bookmarkEnd w:id="96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7" w:name="_Toc477980397"/>
      <w:r>
        <w:t>5.1.14 Tela de Consulta de Produtos</w:t>
      </w:r>
      <w:bookmarkEnd w:id="97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8" w:name="_Toc477980398"/>
      <w:r>
        <w:lastRenderedPageBreak/>
        <w:t>5.1.15 Tela de Consulta de Serviços</w:t>
      </w:r>
      <w:bookmarkEnd w:id="98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9" w:name="_Toc477980399"/>
      <w:r>
        <w:t>5.1.16 Tela de Consulta de Veículos</w:t>
      </w:r>
      <w:bookmarkEnd w:id="99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00" w:name="_Toc477980400"/>
      <w:r>
        <w:lastRenderedPageBreak/>
        <w:t>5.1.17 Tela de Gerar OS</w:t>
      </w:r>
      <w:bookmarkEnd w:id="100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1" w:name="_Toc477980401"/>
      <w:r>
        <w:lastRenderedPageBreak/>
        <w:t>5.1.18</w:t>
      </w:r>
      <w:r w:rsidR="00A140B7">
        <w:t xml:space="preserve"> Tela de Ordem de Serviço</w:t>
      </w:r>
      <w:bookmarkEnd w:id="101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2" w:name="_Toc477980402"/>
      <w:r>
        <w:lastRenderedPageBreak/>
        <w:t>5.1.19</w:t>
      </w:r>
      <w:r w:rsidR="00A140B7">
        <w:t xml:space="preserve"> Tela de Pagamento da OS</w:t>
      </w:r>
      <w:bookmarkEnd w:id="102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3" w:name="_Toc477980403"/>
      <w:r>
        <w:t>5.1.20</w:t>
      </w:r>
      <w:r w:rsidR="00C23B4E">
        <w:t xml:space="preserve"> Tela de Relatório Financeiro</w:t>
      </w:r>
      <w:bookmarkEnd w:id="103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63472F" w:rsidRDefault="0063472F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63472F" w:rsidRDefault="0063472F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78" w:author="JOAO MANOEL DE OLIVEIRA NETO" w:date="2017-02-28T15:23:00Z" w:initials="JMDON">
    <w:p w14:paraId="2B0440E1" w14:textId="1D9BE1E7" w:rsidR="0063472F" w:rsidRDefault="0063472F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79" w:author="JOAO MANOEL DE OLIVEIRA NETO" w:date="2017-03-16T08:35:00Z" w:initials="JMDON">
    <w:p w14:paraId="3765B7AE" w14:textId="55A6F09A" w:rsidR="0063472F" w:rsidRDefault="0063472F" w:rsidP="00915E20">
      <w:pPr>
        <w:pStyle w:val="Textodecomentrio"/>
        <w:ind w:left="0" w:firstLine="0"/>
      </w:pPr>
      <w:r>
        <w:rPr>
          <w:rStyle w:val="Refdecomentrio"/>
        </w:rPr>
        <w:annotationRef/>
      </w:r>
      <w:r>
        <w:tab/>
        <w:t>Nova imagem colocada, arrumado a tabela usuário e alguns campos.</w:t>
      </w:r>
    </w:p>
  </w:comment>
  <w:comment w:id="80" w:author="JOAO MANOEL DE OLIVEIRA NETO" w:date="2017-03-22T21:21:00Z" w:initials="JMDON">
    <w:p w14:paraId="6C6796E6" w14:textId="4208449C" w:rsidR="00205F87" w:rsidRDefault="00205F87">
      <w:pPr>
        <w:pStyle w:val="Textodecomentrio"/>
      </w:pPr>
      <w:r>
        <w:rPr>
          <w:rStyle w:val="Refdecomentrio"/>
        </w:rPr>
        <w:annotationRef/>
      </w:r>
      <w:r>
        <w:t>Nova imagem 22/03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3765B7AE" w15:paraIdParent="2B0440E1" w15:done="0"/>
  <w15:commentEx w15:paraId="6C6796E6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F59C5D" w14:textId="77777777" w:rsidR="000A21C6" w:rsidRDefault="000A21C6" w:rsidP="00525782">
      <w:pPr>
        <w:spacing w:after="0" w:line="240" w:lineRule="auto"/>
      </w:pPr>
      <w:r>
        <w:separator/>
      </w:r>
    </w:p>
  </w:endnote>
  <w:endnote w:type="continuationSeparator" w:id="0">
    <w:p w14:paraId="2655B663" w14:textId="77777777" w:rsidR="000A21C6" w:rsidRDefault="000A21C6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63472F" w:rsidRPr="00AA1CDD" w:rsidRDefault="0063472F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8439B5" w14:textId="77777777" w:rsidR="000A21C6" w:rsidRDefault="000A21C6" w:rsidP="00525782">
      <w:pPr>
        <w:spacing w:after="0" w:line="240" w:lineRule="auto"/>
      </w:pPr>
      <w:r>
        <w:separator/>
      </w:r>
    </w:p>
  </w:footnote>
  <w:footnote w:type="continuationSeparator" w:id="0">
    <w:p w14:paraId="0F9AC8E0" w14:textId="77777777" w:rsidR="000A21C6" w:rsidRDefault="000A21C6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3A46"/>
    <w:rsid w:val="00085D68"/>
    <w:rsid w:val="0008773B"/>
    <w:rsid w:val="000A1365"/>
    <w:rsid w:val="000A21C6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5F87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E67F6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386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0ED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12F8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3472F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C7E5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634CC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15E20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0500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2C00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609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28EB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10E5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E4061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3189E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EF7B15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B58DC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74727-ED48-4D05-B984-4FFF3D19B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11466</TotalTime>
  <Pages>72</Pages>
  <Words>4903</Words>
  <Characters>26482</Characters>
  <Application>Microsoft Office Word</Application>
  <DocSecurity>0</DocSecurity>
  <Lines>220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leticia</dc:creator>
  <cp:lastModifiedBy>JOAO MANOEL DE OLIVEIRA NETO</cp:lastModifiedBy>
  <cp:revision>318</cp:revision>
  <dcterms:created xsi:type="dcterms:W3CDTF">2016-07-04T22:32:00Z</dcterms:created>
  <dcterms:modified xsi:type="dcterms:W3CDTF">2017-03-23T00:21:00Z</dcterms:modified>
</cp:coreProperties>
</file>