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BA6F90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BA6F90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BA6F90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BA6F90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BA6F90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BA6F90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6050631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F40F4D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4" w:name="_Toc476050632"/>
      <w:r>
        <w:lastRenderedPageBreak/>
        <w:t>4.3 Diagramas de Sequência</w:t>
      </w:r>
      <w:bookmarkEnd w:id="64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5" w:name="_Toc476050633"/>
      <w:r>
        <w:t>4.3.1 Cadastrar</w:t>
      </w:r>
      <w:r w:rsidR="00DF6D8F">
        <w:t xml:space="preserve"> Usuario</w:t>
      </w:r>
      <w:bookmarkEnd w:id="65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6" w:name="_Toc476050634"/>
      <w:r>
        <w:lastRenderedPageBreak/>
        <w:t>4.3.2 Efetuar Login</w:t>
      </w:r>
      <w:bookmarkEnd w:id="66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7" w:name="_Toc476050635"/>
      <w:r>
        <w:lastRenderedPageBreak/>
        <w:t>4.3.3 Cadastrar</w:t>
      </w:r>
      <w:r w:rsidR="00DF6D8F">
        <w:t xml:space="preserve"> Mecânico</w:t>
      </w:r>
      <w:bookmarkEnd w:id="67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8" w:name="_Toc476050636"/>
      <w:r>
        <w:lastRenderedPageBreak/>
        <w:t>4.3.4 Cadastrar Serviço</w:t>
      </w:r>
      <w:bookmarkEnd w:id="68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69" w:name="_Toc476050637"/>
      <w:r>
        <w:lastRenderedPageBreak/>
        <w:t>4.3.5 Cadastrar Produto</w:t>
      </w:r>
      <w:bookmarkEnd w:id="69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0" w:name="_Toc476050638"/>
      <w:r>
        <w:lastRenderedPageBreak/>
        <w:t>4.3.6 Cadastrar Cliente</w:t>
      </w:r>
      <w:bookmarkEnd w:id="70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1" w:name="_Toc476050639"/>
      <w:r>
        <w:lastRenderedPageBreak/>
        <w:t>4.3.7 Cadastrar Veículo</w:t>
      </w:r>
      <w:bookmarkEnd w:id="71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2" w:name="_Toc476050640"/>
      <w:r>
        <w:lastRenderedPageBreak/>
        <w:t>4.3.8 Gerar Ordem de Serviço</w:t>
      </w:r>
      <w:bookmarkEnd w:id="72"/>
    </w:p>
    <w:p w14:paraId="2DDF7CEB" w14:textId="72282E4B" w:rsidR="004A132C" w:rsidRDefault="00F40F4D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3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4" w:name="_Toc476050642"/>
      <w:r w:rsidRPr="001C5E75">
        <w:rPr>
          <w:rStyle w:val="Ttulo3Char"/>
        </w:rPr>
        <w:t>4.3.10 Gerar Relatórios Financeiros</w:t>
      </w:r>
      <w:bookmarkEnd w:id="74"/>
      <w:r w:rsidR="00F40F4D">
        <w:pict w14:anchorId="18CC8402">
          <v:shape id="_x0000_i1028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5" w:name="_Toc476050643"/>
      <w:r>
        <w:lastRenderedPageBreak/>
        <w:t>4.3.11 Gerar Relatórios de Comissão</w:t>
      </w:r>
      <w:bookmarkStart w:id="76" w:name="_GoBack"/>
      <w:bookmarkEnd w:id="75"/>
      <w:bookmarkEnd w:id="76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7" w:name="_Toc476050644"/>
      <w:r>
        <w:lastRenderedPageBreak/>
        <w:t>4.4 Diagrama de Atividades</w:t>
      </w:r>
      <w:bookmarkEnd w:id="77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F40F4D" w:rsidP="008D0B34">
      <w:pPr>
        <w:spacing w:line="360" w:lineRule="auto"/>
        <w:ind w:left="0" w:firstLine="709"/>
      </w:pPr>
      <w:r>
        <w:pict w14:anchorId="50E908A3">
          <v:shape id="_x0000_i1030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8" w:name="_Toc476050645"/>
      <w:r>
        <w:t>4.5 Modelo Relacional</w:t>
      </w:r>
      <w:bookmarkEnd w:id="78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F40F4D" w:rsidP="00942BE5">
      <w:pPr>
        <w:spacing w:line="360" w:lineRule="auto"/>
        <w:ind w:left="0" w:firstLine="0"/>
      </w:pPr>
      <w:r>
        <w:pict w14:anchorId="64493E11">
          <v:shape id="_x0000_i1031" type="#_x0000_t75" style="width:456pt;height:241.5pt">
            <v:imagedata r:id="rId49" o:title="MR28-02"/>
          </v:shape>
        </w:pict>
      </w:r>
      <w:commentRangeStart w:id="79"/>
      <w:r w:rsidR="00942BE5">
        <w:rPr>
          <w:rStyle w:val="Refdecomentrio"/>
        </w:rPr>
        <w:commentReference w:id="80"/>
      </w:r>
      <w:commentRangeEnd w:id="79"/>
      <w:r w:rsidR="00942BE5">
        <w:rPr>
          <w:rStyle w:val="Refdecomentrio"/>
        </w:rPr>
        <w:commentReference w:id="79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0B5669" w:rsidRDefault="000B5669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0B5669" w:rsidRDefault="000B5669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80" w:author="JOAO MANOEL DE OLIVEIRA NETO" w:date="2017-02-28T15:23:00Z" w:initials="JMDON">
    <w:p w14:paraId="2B0440E1" w14:textId="1D9BE1E7" w:rsidR="000B5669" w:rsidRDefault="000B5669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79" w:author="JOAO MANOEL DE OLIVEIRA NETO" w:date="2017-02-28T15:24:00Z" w:initials="JMDON">
    <w:p w14:paraId="00361165" w14:textId="7B7E7A60" w:rsidR="000B5669" w:rsidRDefault="000B5669" w:rsidP="00942BE5">
      <w:pPr>
        <w:pStyle w:val="Textodecomentrio"/>
      </w:pPr>
      <w:r>
        <w:rPr>
          <w:rStyle w:val="Refdecomentrio"/>
        </w:rPr>
        <w:annotationRef/>
      </w:r>
      <w:r>
        <w:t>Tabela acesso sem realaçao porque falta a tabela usuário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A23B05" w14:textId="77777777" w:rsidR="00BA6F90" w:rsidRDefault="00BA6F90" w:rsidP="00525782">
      <w:pPr>
        <w:spacing w:after="0" w:line="240" w:lineRule="auto"/>
      </w:pPr>
      <w:r>
        <w:separator/>
      </w:r>
    </w:p>
  </w:endnote>
  <w:endnote w:type="continuationSeparator" w:id="0">
    <w:p w14:paraId="1D45B4FD" w14:textId="77777777" w:rsidR="00BA6F90" w:rsidRDefault="00BA6F90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0B5669" w:rsidRPr="00AA1CDD" w:rsidRDefault="000B5669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B22DF" w14:textId="77777777" w:rsidR="00BA6F90" w:rsidRDefault="00BA6F90" w:rsidP="00525782">
      <w:pPr>
        <w:spacing w:after="0" w:line="240" w:lineRule="auto"/>
      </w:pPr>
      <w:r>
        <w:separator/>
      </w:r>
    </w:p>
  </w:footnote>
  <w:footnote w:type="continuationSeparator" w:id="0">
    <w:p w14:paraId="76E6D56A" w14:textId="77777777" w:rsidR="00BA6F90" w:rsidRDefault="00BA6F90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6C7C8C-8676-42CB-BAE2-71E844630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11424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Nathan Dariva</cp:lastModifiedBy>
  <cp:revision>307</cp:revision>
  <dcterms:created xsi:type="dcterms:W3CDTF">2016-07-04T22:32:00Z</dcterms:created>
  <dcterms:modified xsi:type="dcterms:W3CDTF">2017-03-16T03:53:00Z</dcterms:modified>
</cp:coreProperties>
</file>