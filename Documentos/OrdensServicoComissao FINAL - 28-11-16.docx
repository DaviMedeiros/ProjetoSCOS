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Nathan Guilherme Francisquini </w:t>
      </w:r>
      <w:proofErr w:type="spellStart"/>
      <w:r>
        <w:t>Dariva</w:t>
      </w:r>
      <w:proofErr w:type="spellEnd"/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Mariane </w:t>
            </w:r>
            <w:proofErr w:type="spellStart"/>
            <w:r>
              <w:t>Todeschini</w:t>
            </w:r>
            <w:proofErr w:type="spellEnd"/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 xml:space="preserve">Nathan </w:t>
            </w:r>
            <w:proofErr w:type="spellStart"/>
            <w:r>
              <w:t>Dariva</w:t>
            </w:r>
            <w:proofErr w:type="spellEnd"/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8634CC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8634CC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8634CC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8634CC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8634CC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8634CC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proofErr w:type="spellStart"/>
      <w:r w:rsidRPr="00353617">
        <w:rPr>
          <w:i/>
        </w:rPr>
        <w:t>Unified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Modeling</w:t>
      </w:r>
      <w:proofErr w:type="spellEnd"/>
      <w:r w:rsidRPr="00353617">
        <w:rPr>
          <w:i/>
        </w:rPr>
        <w:t xml:space="preserve"> </w:t>
      </w:r>
      <w:proofErr w:type="spellStart"/>
      <w:r w:rsidRPr="00353617">
        <w:rPr>
          <w:i/>
        </w:rPr>
        <w:t>Language</w:t>
      </w:r>
      <w:proofErr w:type="spellEnd"/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</w:t>
      </w:r>
      <w:proofErr w:type="spellStart"/>
      <w:r w:rsidR="00C6243C">
        <w:t>pré</w:t>
      </w:r>
      <w:proofErr w:type="spellEnd"/>
      <w:r w:rsidR="00C6243C">
        <w:t>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</w:t>
      </w:r>
      <w:proofErr w:type="spellStart"/>
      <w:r w:rsidR="00D9751D">
        <w:t>pré</w:t>
      </w:r>
      <w:proofErr w:type="spellEnd"/>
      <w:r w:rsidR="00D9751D">
        <w:t>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</w:t>
      </w:r>
      <w:proofErr w:type="spellStart"/>
      <w:r w:rsidR="00C6243C">
        <w:t>pré</w:t>
      </w:r>
      <w:proofErr w:type="spellEnd"/>
      <w:r w:rsidR="00C6243C">
        <w:t>-cadastrado</w:t>
      </w:r>
      <w:r w:rsidR="005606D7">
        <w:t>s), serviços (</w:t>
      </w:r>
      <w:proofErr w:type="spellStart"/>
      <w:r w:rsidR="005606D7">
        <w:t>pré</w:t>
      </w:r>
      <w:proofErr w:type="spellEnd"/>
      <w:r w:rsidR="005606D7">
        <w:t>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</w:t>
      </w:r>
      <w:proofErr w:type="spellStart"/>
      <w:r w:rsidR="000D2EB4">
        <w:t>veiculo</w:t>
      </w:r>
      <w:proofErr w:type="spellEnd"/>
      <w:r w:rsidR="000D2EB4">
        <w:t xml:space="preserve">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 xml:space="preserve">Os dados </w:t>
      </w:r>
      <w:proofErr w:type="spellStart"/>
      <w:r w:rsidR="00C6243C">
        <w:t>pré</w:t>
      </w:r>
      <w:proofErr w:type="spellEnd"/>
      <w:r w:rsidR="00C6243C">
        <w:t>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</w:t>
      </w:r>
      <w:proofErr w:type="spellStart"/>
      <w:r w:rsidR="000B0642">
        <w:t>devera</w:t>
      </w:r>
      <w:proofErr w:type="spellEnd"/>
      <w:r w:rsidR="000B0642">
        <w:t xml:space="preserve">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</w:t>
      </w:r>
      <w:proofErr w:type="spellStart"/>
      <w:r w:rsidR="00E545D7">
        <w:t>pdf</w:t>
      </w:r>
      <w:proofErr w:type="spellEnd"/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8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8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 xml:space="preserve">em formato </w:t>
      </w:r>
      <w:proofErr w:type="spellStart"/>
      <w:r w:rsidR="003F3D1F">
        <w:t>pdf</w:t>
      </w:r>
      <w:proofErr w:type="spellEnd"/>
      <w:r w:rsidR="003F3D1F">
        <w:t>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39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39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0" w:author="Silvia Helena" w:date="2016-12-06T09:28:00Z">
        <w:r w:rsidR="00474D15">
          <w:t>:</w:t>
        </w:r>
      </w:ins>
      <w:del w:id="41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</w:t>
      </w:r>
      <w:proofErr w:type="spellStart"/>
      <w:r w:rsidR="00AD189A">
        <w:t>pdf</w:t>
      </w:r>
      <w:proofErr w:type="spellEnd"/>
      <w:r w:rsidR="00AD189A">
        <w:t>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2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3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3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</w:t>
      </w:r>
      <w:proofErr w:type="spellStart"/>
      <w:r w:rsidR="00105397">
        <w:t>pdf</w:t>
      </w:r>
      <w:proofErr w:type="spellEnd"/>
      <w:r w:rsidR="00105397">
        <w:t>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4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5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6" w:name="_Toc476050614"/>
      <w:r>
        <w:t>3.2 Requisitos Não-Funcionais</w:t>
      </w:r>
      <w:bookmarkEnd w:id="46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7" w:name="_Toc476050615"/>
      <w:r>
        <w:t>RNF01 – Requisitos de segurança</w:t>
      </w:r>
      <w:bookmarkEnd w:id="47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8" w:name="_Toc476050616"/>
      <w:r>
        <w:t>RNF02 – Requisitos de interface</w:t>
      </w:r>
      <w:bookmarkEnd w:id="48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49" w:name="_Toc476050617"/>
      <w:r>
        <w:t>RNF03 – Requisitos de usabilidade</w:t>
      </w:r>
      <w:bookmarkEnd w:id="49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0" w:name="_Toc476050618"/>
      <w:r>
        <w:lastRenderedPageBreak/>
        <w:t>4. Especificação dos requisitos</w:t>
      </w:r>
      <w:bookmarkEnd w:id="50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 xml:space="preserve">Este capítulo apresenta as especificações dos requisitos do sistema. A atividade de análise de requisitos foi conduzida aplicando-se técnicas de modelagem de casos de uso. O modelo apresentado foi elaborado usando a UML e a ferramenta </w:t>
      </w:r>
      <w:proofErr w:type="spellStart"/>
      <w:r>
        <w:t>Astah</w:t>
      </w:r>
      <w:proofErr w:type="spellEnd"/>
      <w:r>
        <w:t>.</w:t>
      </w:r>
    </w:p>
    <w:p w14:paraId="1D070910" w14:textId="77777777" w:rsidR="00BA06FA" w:rsidRDefault="00BA06FA" w:rsidP="00BA06FA">
      <w:pPr>
        <w:pStyle w:val="Ttulo2"/>
      </w:pPr>
      <w:bookmarkStart w:id="51" w:name="_Toc476050619"/>
      <w:r>
        <w:t>4.1 Modelo de caso de uso</w:t>
      </w:r>
      <w:bookmarkEnd w:id="51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2" w:name="_Toc476050620"/>
      <w:r>
        <w:t xml:space="preserve">4.1.1 </w:t>
      </w:r>
      <w:r w:rsidR="007E1AED">
        <w:t>Cadastrar Usuário</w:t>
      </w:r>
      <w:bookmarkEnd w:id="52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3" w:name="_Toc476050621"/>
      <w:r>
        <w:lastRenderedPageBreak/>
        <w:t>4.1.2 Efetuar Login</w:t>
      </w:r>
      <w:bookmarkEnd w:id="53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4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4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5" w:name="_Toc476050623"/>
      <w:r w:rsidRPr="001C5E75">
        <w:rPr>
          <w:rStyle w:val="Ttulo3Char"/>
        </w:rPr>
        <w:lastRenderedPageBreak/>
        <w:t>4.1.4 Cadastrar Veículo</w:t>
      </w:r>
      <w:bookmarkEnd w:id="55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6" w:name="_Toc476050624"/>
      <w:r>
        <w:lastRenderedPageBreak/>
        <w:t>4.1.5</w:t>
      </w:r>
      <w:r w:rsidR="007E1AED">
        <w:t xml:space="preserve"> Cadastrar Mecânico</w:t>
      </w:r>
      <w:bookmarkEnd w:id="56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7" w:name="_Toc476050625"/>
      <w:r>
        <w:lastRenderedPageBreak/>
        <w:t>4.1.6</w:t>
      </w:r>
      <w:r w:rsidR="007E1AED">
        <w:t xml:space="preserve"> Cadastrar Produto</w:t>
      </w:r>
      <w:bookmarkEnd w:id="57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8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8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59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59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0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0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1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1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2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2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3" w:name="_Toc476050631"/>
      <w:r>
        <w:lastRenderedPageBreak/>
        <w:t>4.2 Diagrama de Classes</w:t>
      </w:r>
      <w:bookmarkEnd w:id="63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960500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4" w:name="_Toc476050632"/>
      <w:r>
        <w:lastRenderedPageBreak/>
        <w:t>4.3 Diagramas de Sequência</w:t>
      </w:r>
      <w:bookmarkEnd w:id="64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5" w:name="_Toc476050633"/>
      <w:r>
        <w:t>4.3.1 Cadastrar</w:t>
      </w:r>
      <w:r w:rsidR="00DF6D8F">
        <w:t xml:space="preserve"> </w:t>
      </w:r>
      <w:proofErr w:type="spellStart"/>
      <w:r w:rsidR="00DF6D8F">
        <w:t>Usuario</w:t>
      </w:r>
      <w:bookmarkEnd w:id="65"/>
      <w:proofErr w:type="spellEnd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6" w:name="_Toc476050634"/>
      <w:r>
        <w:lastRenderedPageBreak/>
        <w:t>4.3.2 Efetuar Login</w:t>
      </w:r>
      <w:bookmarkEnd w:id="66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7" w:name="_Toc476050635"/>
      <w:r>
        <w:lastRenderedPageBreak/>
        <w:t>4.3.3 Cadastrar</w:t>
      </w:r>
      <w:r w:rsidR="00DF6D8F">
        <w:t xml:space="preserve"> Mecânico</w:t>
      </w:r>
      <w:bookmarkEnd w:id="67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8" w:name="_Toc476050636"/>
      <w:r>
        <w:lastRenderedPageBreak/>
        <w:t>4.3.4 Cadastrar Serviço</w:t>
      </w:r>
      <w:bookmarkEnd w:id="68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69" w:name="_Toc476050637"/>
      <w:r>
        <w:lastRenderedPageBreak/>
        <w:t>4.3.5 Cadastrar Produto</w:t>
      </w:r>
      <w:bookmarkEnd w:id="69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0" w:name="_Toc476050638"/>
      <w:r>
        <w:lastRenderedPageBreak/>
        <w:t>4.3.6 Cadastrar Cliente</w:t>
      </w:r>
      <w:bookmarkEnd w:id="70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1" w:name="_Toc476050639"/>
      <w:r>
        <w:lastRenderedPageBreak/>
        <w:t>4.3.7 Cadastrar Veículo</w:t>
      </w:r>
      <w:bookmarkEnd w:id="71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2" w:name="_Toc476050640"/>
      <w:r>
        <w:lastRenderedPageBreak/>
        <w:t>4.3.8 Gerar Ordem de Serviço</w:t>
      </w:r>
      <w:bookmarkEnd w:id="72"/>
    </w:p>
    <w:p w14:paraId="2DDF7CEB" w14:textId="72282E4B" w:rsidR="004A132C" w:rsidRDefault="00960500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3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3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4" w:name="_Toc476050642"/>
      <w:r w:rsidRPr="001C5E75">
        <w:rPr>
          <w:rStyle w:val="Ttulo3Char"/>
        </w:rPr>
        <w:t>4.3.10 Gerar Relatórios Financeiros</w:t>
      </w:r>
      <w:bookmarkEnd w:id="74"/>
      <w:r w:rsidR="00960500">
        <w:pict w14:anchorId="18CC8402">
          <v:shape id="_x0000_i1027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5" w:name="_Toc476050643"/>
      <w:r>
        <w:lastRenderedPageBreak/>
        <w:t>4.3.11 Gerar Relatórios de Comissão</w:t>
      </w:r>
      <w:bookmarkEnd w:id="75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6" w:name="_Toc476050644"/>
      <w:r>
        <w:lastRenderedPageBreak/>
        <w:t>4.4 Diagrama de Atividades</w:t>
      </w:r>
      <w:bookmarkEnd w:id="76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960500" w:rsidP="008D0B34">
      <w:pPr>
        <w:spacing w:line="360" w:lineRule="auto"/>
        <w:ind w:left="0" w:firstLine="709"/>
      </w:pPr>
      <w:r>
        <w:pict w14:anchorId="50E908A3">
          <v:shape id="_x0000_i1028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7" w:name="_Toc476050645"/>
      <w:r>
        <w:t>4.5 Modelo Relacional</w:t>
      </w:r>
      <w:bookmarkEnd w:id="77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6CB6921" w:rsidR="000550D2" w:rsidRDefault="00942BE5" w:rsidP="00942BE5">
      <w:pPr>
        <w:spacing w:line="360" w:lineRule="auto"/>
        <w:ind w:left="0" w:firstLine="0"/>
      </w:pPr>
      <w:r>
        <w:rPr>
          <w:rStyle w:val="Refdecomentrio"/>
        </w:rPr>
        <w:commentReference w:id="78"/>
      </w:r>
      <w:bookmarkStart w:id="79" w:name="_GoBack"/>
      <w:bookmarkEnd w:id="79"/>
      <w:r w:rsidR="00915E20">
        <w:rPr>
          <w:rStyle w:val="Refdecomentrio"/>
        </w:rPr>
        <w:commentReference w:id="80"/>
      </w:r>
      <w:r w:rsidR="00960500">
        <w:rPr>
          <w:noProof/>
        </w:rPr>
        <w:drawing>
          <wp:inline distT="0" distB="0" distL="0" distR="0" wp14:anchorId="6BC5542E" wp14:editId="494F004D">
            <wp:extent cx="5788025" cy="3079750"/>
            <wp:effectExtent l="0" t="0" r="0" b="0"/>
            <wp:docPr id="15" name="Imagem 15" descr="C:\Users\joaom\AppData\Local\Microsoft\Windows\INetCache\Content.Word\MR1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m\AppData\Local\Microsoft\Windows\INetCache\Content.Word\MR16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1" w:name="_Toc476050646"/>
      <w:r>
        <w:lastRenderedPageBreak/>
        <w:t>5. Telas</w:t>
      </w:r>
      <w:bookmarkEnd w:id="81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 xml:space="preserve">m o auxílio da ferramenta </w:t>
      </w:r>
      <w:proofErr w:type="spellStart"/>
      <w:r w:rsidR="00DF6D8F">
        <w:t>Netbeans</w:t>
      </w:r>
      <w:proofErr w:type="spellEnd"/>
      <w:r>
        <w:t>.</w:t>
      </w:r>
    </w:p>
    <w:p w14:paraId="7E694621" w14:textId="77777777" w:rsidR="0000598C" w:rsidRDefault="0000598C" w:rsidP="0000598C">
      <w:pPr>
        <w:pStyle w:val="Ttulo2"/>
      </w:pPr>
      <w:bookmarkStart w:id="82" w:name="_Toc476050647"/>
      <w:r>
        <w:t>5.1 Protótipos das Telas</w:t>
      </w:r>
      <w:bookmarkEnd w:id="82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3" w:name="_Toc476050648"/>
      <w:r>
        <w:t>5.1.1 Telas de Início</w:t>
      </w:r>
      <w:bookmarkEnd w:id="83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4" w:name="_Toc476050649"/>
      <w:r>
        <w:lastRenderedPageBreak/>
        <w:t>5.1.2 Tela de Cadastro de Usuário</w:t>
      </w:r>
      <w:bookmarkEnd w:id="84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5" w:name="_Toc476050650"/>
      <w:r>
        <w:lastRenderedPageBreak/>
        <w:t>5.1.3 Tela de Login</w:t>
      </w:r>
      <w:bookmarkEnd w:id="85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6" w:name="_Toc476050651"/>
      <w:r>
        <w:lastRenderedPageBreak/>
        <w:t>5.1.4 Tela de Cadastro de Cliente</w:t>
      </w:r>
      <w:bookmarkEnd w:id="86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7" w:name="_Toc476050652"/>
      <w:r>
        <w:lastRenderedPageBreak/>
        <w:t>5.1.5 Tela de Cadastro de Mecânico</w:t>
      </w:r>
      <w:bookmarkEnd w:id="87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8" w:name="_Toc476050653"/>
      <w:r>
        <w:t>5.1.6 Tela de Cadastro de Produto</w:t>
      </w:r>
      <w:bookmarkEnd w:id="88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89" w:name="_Toc476050654"/>
      <w:r>
        <w:lastRenderedPageBreak/>
        <w:t>5.1.7 Tela de Cadastro de Serviços</w:t>
      </w:r>
      <w:bookmarkEnd w:id="89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0" w:name="_Toc476050655"/>
      <w:r w:rsidRPr="001C5E75">
        <w:rPr>
          <w:rStyle w:val="Ttulo3Char"/>
        </w:rPr>
        <w:lastRenderedPageBreak/>
        <w:t>5.1.8 Tela de Gerar Comissões</w:t>
      </w:r>
      <w:bookmarkEnd w:id="90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1" w:name="_Toc476050656"/>
      <w:r>
        <w:lastRenderedPageBreak/>
        <w:t>5.1.9 Tela de Cadastro de Veículos</w:t>
      </w:r>
      <w:bookmarkEnd w:id="91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2" w:name="_Toc476050657"/>
      <w:r>
        <w:t>5.1.10 Tela de Consulta de Clientes</w:t>
      </w:r>
      <w:bookmarkEnd w:id="92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3" w:name="_Toc476050658"/>
      <w:r>
        <w:lastRenderedPageBreak/>
        <w:t>5.1.11 Tela de Consulta de Mecânicos</w:t>
      </w:r>
      <w:bookmarkEnd w:id="93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4" w:name="_Toc476050659"/>
      <w:r w:rsidRPr="00A139A1">
        <w:rPr>
          <w:rStyle w:val="Ttulo3Char"/>
        </w:rPr>
        <w:t>5.1.12 Tela de Consulta de Relatórios</w:t>
      </w:r>
      <w:bookmarkEnd w:id="94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5" w:name="_Toc476050660"/>
      <w:r w:rsidRPr="00A74565">
        <w:rPr>
          <w:rStyle w:val="Ttulo3Char"/>
        </w:rPr>
        <w:lastRenderedPageBreak/>
        <w:t>5.1.13 Tela de Consulta de OS</w:t>
      </w:r>
      <w:bookmarkEnd w:id="95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6" w:name="_Toc476050661"/>
      <w:r>
        <w:t>5.1.14 Tela de Consulta de Produtos</w:t>
      </w:r>
      <w:bookmarkEnd w:id="96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7" w:name="_Toc476050662"/>
      <w:r>
        <w:lastRenderedPageBreak/>
        <w:t>5.1.15 Tela de Consulta de Serviços</w:t>
      </w:r>
      <w:bookmarkEnd w:id="97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8" w:name="_Toc476050663"/>
      <w:r>
        <w:t>5.1.16 Tela de Consulta de Veículos</w:t>
      </w:r>
      <w:bookmarkEnd w:id="98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99" w:name="_Toc476050664"/>
      <w:r>
        <w:lastRenderedPageBreak/>
        <w:t>5.1.17 Tela de Gerar OS</w:t>
      </w:r>
      <w:bookmarkEnd w:id="99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0" w:name="_Toc476050665"/>
      <w:r>
        <w:lastRenderedPageBreak/>
        <w:t>5.1.18</w:t>
      </w:r>
      <w:r w:rsidR="00A140B7">
        <w:t xml:space="preserve"> Tela de Ordem de Serviço</w:t>
      </w:r>
      <w:bookmarkEnd w:id="100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1" w:name="_Toc476050666"/>
      <w:r>
        <w:lastRenderedPageBreak/>
        <w:t>5.1.19</w:t>
      </w:r>
      <w:r w:rsidR="00A140B7">
        <w:t xml:space="preserve"> Tela de Pagamento da OS</w:t>
      </w:r>
      <w:bookmarkEnd w:id="101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2" w:name="_Toc476050667"/>
      <w:r>
        <w:t>5.1.20</w:t>
      </w:r>
      <w:r w:rsidR="00C23B4E">
        <w:t xml:space="preserve"> Tela de Relatório Financeiro</w:t>
      </w:r>
      <w:bookmarkEnd w:id="102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395386" w:rsidRDefault="00395386">
      <w:pPr>
        <w:pStyle w:val="Textodecomentrio"/>
      </w:pPr>
      <w:r>
        <w:rPr>
          <w:rStyle w:val="Refdecomentrio"/>
        </w:rPr>
        <w:annotationRef/>
      </w:r>
      <w:r>
        <w:t xml:space="preserve">Cadê a </w:t>
      </w:r>
      <w:proofErr w:type="spellStart"/>
      <w:r>
        <w:t>referencia</w:t>
      </w:r>
      <w:proofErr w:type="spellEnd"/>
      <w:r>
        <w:t>??</w:t>
      </w:r>
    </w:p>
  </w:comment>
  <w:comment w:id="15" w:author="JOAO MANOEL DE OLIVEIRA NETO" w:date="2017-02-23T21:17:00Z" w:initials="JMDON">
    <w:p w14:paraId="47504C94" w14:textId="6CA206EC" w:rsidR="00395386" w:rsidRDefault="00395386">
      <w:pPr>
        <w:pStyle w:val="Textodecomentrio"/>
      </w:pPr>
      <w:r>
        <w:rPr>
          <w:rStyle w:val="Refdecomentrio"/>
        </w:rPr>
        <w:annotationRef/>
      </w:r>
      <w:r>
        <w:t xml:space="preserve">Pegar </w:t>
      </w:r>
      <w:proofErr w:type="spellStart"/>
      <w:r>
        <w:t>referencia</w:t>
      </w:r>
      <w:proofErr w:type="spellEnd"/>
      <w:r>
        <w:t xml:space="preserve"> do livro do </w:t>
      </w:r>
      <w:proofErr w:type="spellStart"/>
      <w:r>
        <w:t>Sommerville</w:t>
      </w:r>
      <w:proofErr w:type="spellEnd"/>
    </w:p>
  </w:comment>
  <w:comment w:id="78" w:author="JOAO MANOEL DE OLIVEIRA NETO" w:date="2017-02-28T15:23:00Z" w:initials="JMDON">
    <w:p w14:paraId="2B0440E1" w14:textId="1D9BE1E7" w:rsidR="00395386" w:rsidRDefault="00395386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0" w:author="JOAO MANOEL DE OLIVEIRA NETO" w:date="2017-03-16T08:35:00Z" w:initials="JMDON">
    <w:p w14:paraId="3765B7AE" w14:textId="55A6F09A" w:rsidR="00395386" w:rsidRDefault="00395386" w:rsidP="00915E20">
      <w:pPr>
        <w:pStyle w:val="Textodecomentrio"/>
        <w:ind w:left="0" w:firstLine="0"/>
      </w:pPr>
      <w:r>
        <w:rPr>
          <w:rStyle w:val="Refdecomentrio"/>
        </w:rPr>
        <w:annotationRef/>
      </w:r>
      <w:r>
        <w:tab/>
        <w:t>Nova imagem colocada, arrumado a tabela usuário e alguns campos.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3765B7AE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0FF085" w14:textId="77777777" w:rsidR="008634CC" w:rsidRDefault="008634CC" w:rsidP="00525782">
      <w:pPr>
        <w:spacing w:after="0" w:line="240" w:lineRule="auto"/>
      </w:pPr>
      <w:r>
        <w:separator/>
      </w:r>
    </w:p>
  </w:endnote>
  <w:endnote w:type="continuationSeparator" w:id="0">
    <w:p w14:paraId="3C5416C3" w14:textId="77777777" w:rsidR="008634CC" w:rsidRDefault="008634CC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395386" w:rsidRPr="00AA1CDD" w:rsidRDefault="00395386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BAC8F2" w14:textId="77777777" w:rsidR="008634CC" w:rsidRDefault="008634CC" w:rsidP="00525782">
      <w:pPr>
        <w:spacing w:after="0" w:line="240" w:lineRule="auto"/>
      </w:pPr>
      <w:r>
        <w:separator/>
      </w:r>
    </w:p>
  </w:footnote>
  <w:footnote w:type="continuationSeparator" w:id="0">
    <w:p w14:paraId="5BF7ED4E" w14:textId="77777777" w:rsidR="008634CC" w:rsidRDefault="008634CC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3A46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386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634CC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15E20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0500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28EB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E4061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B58DC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6B38F8-E9AB-4486-9B62-3D59F0528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11436</TotalTime>
  <Pages>72</Pages>
  <Words>4870</Words>
  <Characters>26301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JOAO MANOEL DE OLIVEIRA NETO</cp:lastModifiedBy>
  <cp:revision>311</cp:revision>
  <dcterms:created xsi:type="dcterms:W3CDTF">2016-07-04T22:32:00Z</dcterms:created>
  <dcterms:modified xsi:type="dcterms:W3CDTF">2017-03-16T13:55:00Z</dcterms:modified>
</cp:coreProperties>
</file>