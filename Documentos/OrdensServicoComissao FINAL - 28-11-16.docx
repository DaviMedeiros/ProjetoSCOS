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Nathan Guilherme Francisquini </w:t>
      </w:r>
      <w:proofErr w:type="spellStart"/>
      <w:r>
        <w:t>Dariva</w:t>
      </w:r>
      <w:proofErr w:type="spellEnd"/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 xml:space="preserve">Mariane </w:t>
            </w:r>
            <w:proofErr w:type="spellStart"/>
            <w:r>
              <w:t>Todeschini</w:t>
            </w:r>
            <w:proofErr w:type="spellEnd"/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 xml:space="preserve">Nathan </w:t>
            </w:r>
            <w:proofErr w:type="spellStart"/>
            <w:r>
              <w:t>Dariva</w:t>
            </w:r>
            <w:proofErr w:type="spellEnd"/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Pr="00DE45C1">
              <w:rPr>
                <w:rStyle w:val="Hyperlink"/>
                <w:noProof/>
              </w:rPr>
              <w:t>1.1.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Pr="00DE45C1">
              <w:rPr>
                <w:rStyle w:val="Hyperlink"/>
                <w:noProof/>
              </w:rPr>
              <w:t>1.2. Objetivo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Pr="00DE45C1">
              <w:rPr>
                <w:rStyle w:val="Hyperlink"/>
                <w:noProof/>
              </w:rPr>
              <w:t>1.3. Delimitação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Pr="00DE45C1">
              <w:rPr>
                <w:rStyle w:val="Hyperlink"/>
                <w:noProof/>
              </w:rPr>
              <w:t>1.4. Justificativa da Escolha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Pr="00DE45C1">
              <w:rPr>
                <w:rStyle w:val="Hyperlink"/>
                <w:noProof/>
              </w:rPr>
              <w:t>1.5. Método de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Pr="00DE45C1">
              <w:rPr>
                <w:rStyle w:val="Hyperlink"/>
                <w:noProof/>
              </w:rPr>
              <w:t>1.6. Organização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Pr="00DE45C1">
              <w:rPr>
                <w:rStyle w:val="Hyperlink"/>
                <w:noProof/>
              </w:rPr>
              <w:t>1.7. Glossário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F33C2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Pr="00DE45C1">
              <w:rPr>
                <w:rStyle w:val="Hyperlink"/>
                <w:noProof/>
              </w:rPr>
              <w:t>2. Descrição geral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Pr="00DE45C1">
              <w:rPr>
                <w:rStyle w:val="Hyperlink"/>
                <w:noProof/>
              </w:rPr>
              <w:t>2.1 Descrição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Pr="00DE45C1">
              <w:rPr>
                <w:rStyle w:val="Hyperlink"/>
                <w:noProof/>
              </w:rPr>
              <w:t>2.2 Objetivo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Pr="00DE45C1">
              <w:rPr>
                <w:rStyle w:val="Hyperlink"/>
                <w:noProof/>
              </w:rPr>
              <w:t>2.3 Principais envolvidos e suas características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Pr="00DE45C1">
              <w:rPr>
                <w:rStyle w:val="Hyperlink"/>
                <w:noProof/>
              </w:rPr>
              <w:t>2.3.1 Usuários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Pr="00DE45C1">
              <w:rPr>
                <w:rStyle w:val="Hyperlink"/>
                <w:noProof/>
              </w:rPr>
              <w:t>2.3.2 Desenvolvedores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F33C2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Pr="00DE45C1">
              <w:rPr>
                <w:rStyle w:val="Hyperlink"/>
                <w:noProof/>
              </w:rPr>
              <w:t>3.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Pr="00DE45C1">
              <w:rPr>
                <w:rStyle w:val="Hyperlink"/>
                <w:noProof/>
              </w:rPr>
              <w:t>3.1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Pr="00DE45C1">
              <w:rPr>
                <w:rStyle w:val="Hyperlink"/>
                <w:noProof/>
              </w:rPr>
              <w:t>RF01 – Cadastrar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Pr="00DE45C1">
              <w:rPr>
                <w:rStyle w:val="Hyperlink"/>
                <w:noProof/>
              </w:rPr>
              <w:t>RF02 – Efetuar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Pr="00DE45C1">
              <w:rPr>
                <w:rStyle w:val="Hyperlink"/>
                <w:noProof/>
              </w:rPr>
              <w:t>RF03 – Cadastrar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Pr="00DE45C1">
              <w:rPr>
                <w:rStyle w:val="Hyperlink"/>
                <w:noProof/>
              </w:rPr>
              <w:t>RF04 – Cadastrar Veículos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Pr="00DE45C1">
              <w:rPr>
                <w:rStyle w:val="Hyperlink"/>
                <w:noProof/>
              </w:rPr>
              <w:t>RF05 – Cadastrar Mecânicos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Pr="00DE45C1">
              <w:rPr>
                <w:rStyle w:val="Hyperlink"/>
                <w:noProof/>
              </w:rPr>
              <w:t>RF06 – Cadastrar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Pr="00DE45C1">
              <w:rPr>
                <w:rStyle w:val="Hyperlink"/>
                <w:noProof/>
              </w:rPr>
              <w:t>RF07 – Cadastrar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Pr="00DE45C1">
              <w:rPr>
                <w:rStyle w:val="Hyperlink"/>
                <w:noProof/>
              </w:rPr>
              <w:t>RF08 – Gerar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Pr="00DE45C1">
              <w:rPr>
                <w:rStyle w:val="Hyperlink"/>
                <w:noProof/>
              </w:rPr>
              <w:t>RF09 – Gerar relatório de comissão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Pr="00DE45C1">
              <w:rPr>
                <w:rStyle w:val="Hyperlink"/>
                <w:noProof/>
              </w:rPr>
              <w:t>RF10 – Gerar relatório de ordens de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Pr="00DE45C1">
              <w:rPr>
                <w:rStyle w:val="Hyperlink"/>
                <w:noProof/>
              </w:rPr>
              <w:t>RF11 - Gerar relatório financeiro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Pr="00DE45C1">
              <w:rPr>
                <w:rStyle w:val="Hyperlink"/>
                <w:noProof/>
              </w:rPr>
              <w:t>3.2 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Pr="00DE45C1">
              <w:rPr>
                <w:rStyle w:val="Hyperlink"/>
                <w:noProof/>
              </w:rPr>
              <w:t>RNF01 – Requisitos de 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Pr="00DE45C1">
              <w:rPr>
                <w:rStyle w:val="Hyperlink"/>
                <w:noProof/>
              </w:rPr>
              <w:t>RNF02 – Requisitos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Pr="00DE45C1">
              <w:rPr>
                <w:rStyle w:val="Hyperlink"/>
                <w:noProof/>
              </w:rPr>
              <w:t>RNF03 – Requisitos de usabilidade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F33C2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Pr="00DE45C1">
              <w:rPr>
                <w:rStyle w:val="Hyperlink"/>
                <w:noProof/>
              </w:rPr>
              <w:t>4. Especificação dos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Pr="00DE45C1">
              <w:rPr>
                <w:rStyle w:val="Hyperlink"/>
                <w:noProof/>
              </w:rPr>
              <w:t>4.1 Modelo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Pr="00DE45C1">
              <w:rPr>
                <w:rStyle w:val="Hyperlink"/>
                <w:noProof/>
              </w:rPr>
              <w:t>4.1.1 Cadastrar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Pr="00DE45C1">
              <w:rPr>
                <w:rStyle w:val="Hyperlink"/>
                <w:noProof/>
              </w:rPr>
              <w:t>4.1.2 Efetuar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Pr="00DE45C1">
              <w:rPr>
                <w:rStyle w:val="Hyperlink"/>
                <w:noProof/>
              </w:rPr>
              <w:t>4.1.3 Cadastrar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Pr="00DE45C1">
              <w:rPr>
                <w:rStyle w:val="Hyperlink"/>
                <w:noProof/>
              </w:rPr>
              <w:t>4.1.4 Cadastrar Veículo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Pr="00DE45C1">
              <w:rPr>
                <w:rStyle w:val="Hyperlink"/>
                <w:noProof/>
              </w:rPr>
              <w:t>4.1.5 Cadastrar Mecânico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Pr="00DE45C1">
              <w:rPr>
                <w:rStyle w:val="Hyperlink"/>
                <w:noProof/>
              </w:rPr>
              <w:t>4.1.6 Cadastrar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Pr="00DE45C1">
              <w:rPr>
                <w:rStyle w:val="Hyperlink"/>
                <w:noProof/>
              </w:rPr>
              <w:t>4.1.7 Cadastrar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Pr="00DE45C1">
              <w:rPr>
                <w:rStyle w:val="Hyperlink"/>
                <w:noProof/>
              </w:rPr>
              <w:t>4.1.8 Gerar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Pr="00DE45C1">
              <w:rPr>
                <w:rStyle w:val="Hyperlink"/>
                <w:noProof/>
              </w:rPr>
              <w:t>4.1.9 Gerar Relatório de Comissão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Pr="00DE45C1">
              <w:rPr>
                <w:rStyle w:val="Hyperlink"/>
                <w:noProof/>
              </w:rPr>
              <w:t>4.1.10 Gerar Relatório de Ordens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Pr="00DE45C1">
              <w:rPr>
                <w:rStyle w:val="Hyperlink"/>
                <w:noProof/>
              </w:rPr>
              <w:t>4.1.11 Gerar Relatório Financeiro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Pr="00DE45C1">
              <w:rPr>
                <w:rStyle w:val="Hyperlink"/>
                <w:noProof/>
              </w:rPr>
              <w:t>4.2 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Pr="00DE45C1">
              <w:rPr>
                <w:rStyle w:val="Hyperlink"/>
                <w:noProof/>
              </w:rPr>
              <w:t>4.3 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Pr="00DE45C1">
              <w:rPr>
                <w:rStyle w:val="Hyperlink"/>
                <w:noProof/>
              </w:rPr>
              <w:t>4.3.1 Cadastrar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Pr="00DE45C1">
              <w:rPr>
                <w:rStyle w:val="Hyperlink"/>
                <w:noProof/>
              </w:rPr>
              <w:t>4.3.2 Efetuar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Pr="00DE45C1">
              <w:rPr>
                <w:rStyle w:val="Hyperlink"/>
                <w:noProof/>
              </w:rPr>
              <w:t>4.3.3 Cadastrar Mecânico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Pr="00DE45C1">
              <w:rPr>
                <w:rStyle w:val="Hyperlink"/>
                <w:noProof/>
              </w:rPr>
              <w:t>4.3.4 Cadastrar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Pr="00DE45C1">
              <w:rPr>
                <w:rStyle w:val="Hyperlink"/>
                <w:noProof/>
              </w:rPr>
              <w:t>4.3.5 Cadastrar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Pr="00DE45C1">
              <w:rPr>
                <w:rStyle w:val="Hyperlink"/>
                <w:noProof/>
              </w:rPr>
              <w:t>4.3.6 Cadastrar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Pr="00DE45C1">
              <w:rPr>
                <w:rStyle w:val="Hyperlink"/>
                <w:noProof/>
              </w:rPr>
              <w:t>4.3.7 Cadastrar Veículo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Pr="00DE45C1">
              <w:rPr>
                <w:rStyle w:val="Hyperlink"/>
                <w:noProof/>
              </w:rPr>
              <w:t>4.3.8 Gerar O</w:t>
            </w:r>
            <w:r w:rsidRPr="00DE45C1">
              <w:rPr>
                <w:rStyle w:val="Hyperlink"/>
                <w:noProof/>
              </w:rPr>
              <w:t>r</w:t>
            </w:r>
            <w:r w:rsidRPr="00DE45C1">
              <w:rPr>
                <w:rStyle w:val="Hyperlink"/>
                <w:noProof/>
              </w:rPr>
              <w:t>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Pr="00DE45C1">
              <w:rPr>
                <w:rStyle w:val="Hyperlink"/>
                <w:noProof/>
              </w:rPr>
              <w:t>4.3.9 Gerar Relatórios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Pr="00DE45C1">
              <w:rPr>
                <w:rStyle w:val="Hyperlink"/>
                <w:noProof/>
              </w:rPr>
              <w:t>4.3.10 Gerar Relatórios Financeiros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Pr="00DE45C1">
              <w:rPr>
                <w:rStyle w:val="Hyperlink"/>
                <w:noProof/>
              </w:rPr>
              <w:t>4.3.11 Gerar Relatórios de Comissão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Pr="00DE45C1">
              <w:rPr>
                <w:rStyle w:val="Hyperlink"/>
                <w:noProof/>
              </w:rPr>
              <w:t>4.4 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Pr="00DE45C1">
              <w:rPr>
                <w:rStyle w:val="Hyperlink"/>
                <w:noProof/>
              </w:rPr>
              <w:t>4.5 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F33C2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Pr="00DE45C1">
              <w:rPr>
                <w:rStyle w:val="Hyperlink"/>
                <w:noProof/>
              </w:rPr>
              <w:t>5.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F33C21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Pr="00DE45C1">
              <w:rPr>
                <w:rStyle w:val="Hyperlink"/>
                <w:noProof/>
              </w:rPr>
              <w:t>5.1 Protótipos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Pr="00DE45C1">
              <w:rPr>
                <w:rStyle w:val="Hyperlink"/>
                <w:noProof/>
              </w:rPr>
              <w:t>5.1.1 Telas de Início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Pr="00DE45C1">
              <w:rPr>
                <w:rStyle w:val="Hyperlink"/>
                <w:noProof/>
              </w:rPr>
              <w:t>5.1.2 Tela de Cadastro de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Pr="00DE45C1">
              <w:rPr>
                <w:rStyle w:val="Hyperlink"/>
                <w:noProof/>
              </w:rPr>
              <w:t>5.1.3 Tela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Pr="00DE45C1">
              <w:rPr>
                <w:rStyle w:val="Hyperlink"/>
                <w:noProof/>
              </w:rPr>
              <w:t>5.1.4 Tela de Cadastro de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Pr="00DE45C1">
              <w:rPr>
                <w:rStyle w:val="Hyperlink"/>
                <w:noProof/>
              </w:rPr>
              <w:t>5.1.5 Tela de Cadastro de Mecânico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Pr="00DE45C1">
              <w:rPr>
                <w:rStyle w:val="Hyperlink"/>
                <w:noProof/>
              </w:rPr>
              <w:t>5.1.6 Tela de Cadastro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Pr="00DE45C1">
              <w:rPr>
                <w:rStyle w:val="Hyperlink"/>
                <w:noProof/>
              </w:rPr>
              <w:t>5.1.7 Tela de Cadastro de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Pr="00DE45C1">
              <w:rPr>
                <w:rStyle w:val="Hyperlink"/>
                <w:noProof/>
              </w:rPr>
              <w:t>5.1.8 Tela de Gerar Comissões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Pr="00DE45C1">
              <w:rPr>
                <w:rStyle w:val="Hyperlink"/>
                <w:noProof/>
              </w:rPr>
              <w:t>5.1.9 Tela de Cadastro de Veículos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Pr="00DE45C1">
              <w:rPr>
                <w:rStyle w:val="Hyperlink"/>
                <w:noProof/>
              </w:rPr>
              <w:t>5.1.10 Tela de Consulta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Pr="00DE45C1">
              <w:rPr>
                <w:rStyle w:val="Hyperlink"/>
                <w:noProof/>
              </w:rPr>
              <w:t>5.1.11 Tela de Consulta de Mecânicos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Pr="00DE45C1">
              <w:rPr>
                <w:rStyle w:val="Hyperlink"/>
                <w:noProof/>
              </w:rPr>
              <w:t>5.1.12 Tela de Consulta de Relatórios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Pr="00DE45C1">
              <w:rPr>
                <w:rStyle w:val="Hyperlink"/>
                <w:noProof/>
              </w:rPr>
              <w:t>5.1.13 Tela de Consulta de 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Pr="00DE45C1">
              <w:rPr>
                <w:rStyle w:val="Hyperlink"/>
                <w:noProof/>
              </w:rPr>
              <w:t>5.1.14 Tela de Consulta de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Pr="00DE45C1">
              <w:rPr>
                <w:rStyle w:val="Hyperlink"/>
                <w:noProof/>
              </w:rPr>
              <w:t>5.1.15 Tela de Consulta de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Pr="00DE45C1">
              <w:rPr>
                <w:rStyle w:val="Hyperlink"/>
                <w:noProof/>
              </w:rPr>
              <w:t>5.1.16 Tela de Consulta de Veículos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Pr="00DE45C1">
              <w:rPr>
                <w:rStyle w:val="Hyperlink"/>
                <w:noProof/>
              </w:rPr>
              <w:t>5.1.17 Tela de Gerar 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Pr="00DE45C1">
              <w:rPr>
                <w:rStyle w:val="Hyperlink"/>
                <w:noProof/>
              </w:rPr>
              <w:t>5.1.18 Tela de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Pr="00DE45C1">
              <w:rPr>
                <w:rStyle w:val="Hyperlink"/>
                <w:noProof/>
              </w:rPr>
              <w:t>5.1.19 Tela de Pagamento da 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F33C21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Pr="00DE45C1">
              <w:rPr>
                <w:rStyle w:val="Hyperlink"/>
                <w:noProof/>
              </w:rPr>
              <w:t>5.1.20 Tela de Relatório Financeiro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_Toc476050667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6050587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6050588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6050589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6050590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6050591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6050592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 xml:space="preserve">O sistema deverá ser desenvolvido na linguagem de programação Java, com a utilização da ferramenta </w:t>
      </w:r>
      <w:proofErr w:type="spellStart"/>
      <w:r>
        <w:t>NetBeans</w:t>
      </w:r>
      <w:proofErr w:type="spellEnd"/>
      <w:r>
        <w:t>. A modelagem utilizada será a orientada a objetos, com base na UML (</w:t>
      </w:r>
      <w:proofErr w:type="spellStart"/>
      <w:r w:rsidRPr="00353617">
        <w:rPr>
          <w:i/>
        </w:rPr>
        <w:t>Unified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Modeling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Language</w:t>
      </w:r>
      <w:proofErr w:type="spellEnd"/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6050593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6050594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6050595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6050596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6050597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6050598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6050599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6050600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6050601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6050602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6050603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 xml:space="preserve">O sistema não deve permitir dois </w:t>
      </w:r>
      <w:proofErr w:type="spellStart"/>
      <w:r w:rsidRPr="00323AD6">
        <w:rPr>
          <w:rFonts w:ascii="Arial" w:hAnsi="Arial" w:cs="Arial"/>
          <w:sz w:val="24"/>
          <w:szCs w:val="24"/>
        </w:rPr>
        <w:t>logins</w:t>
      </w:r>
      <w:proofErr w:type="spellEnd"/>
      <w:r w:rsidRPr="00323AD6">
        <w:rPr>
          <w:rFonts w:ascii="Arial" w:hAnsi="Arial" w:cs="Arial"/>
          <w:sz w:val="24"/>
          <w:szCs w:val="24"/>
        </w:rPr>
        <w:t xml:space="preserve">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76050604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6050605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7777777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7777777" w:rsidR="00A4308A" w:rsidRDefault="003739A9" w:rsidP="008D02E5">
      <w:pPr>
        <w:spacing w:line="360" w:lineRule="auto"/>
        <w:ind w:left="1076" w:right="612" w:firstLine="0"/>
      </w:pPr>
      <w:r>
        <w:t>3</w:t>
      </w:r>
      <w:r w:rsidR="00A4308A">
        <w:t>.4  No mom</w:t>
      </w:r>
      <w:r w:rsidR="00C423E2">
        <w:t>ento de cadastrar o cliente deve</w:t>
      </w:r>
      <w:r w:rsidR="00A4308A">
        <w:t>-se ser cadastrado o(s) veículo(s) do mesmo.</w:t>
      </w:r>
    </w:p>
    <w:p w14:paraId="13FDA4B2" w14:textId="77777777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6E48A1">
        <w:t>,</w:t>
      </w:r>
      <w:r w:rsidR="00F14FDE">
        <w:t xml:space="preserve"> o CPF/CNPJ </w:t>
      </w:r>
      <w:r w:rsidR="006E48A1">
        <w:t xml:space="preserve">ou RG/Inscrição Estadual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6050606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7E5D3E">
        <w:t>, ano, chassis,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lastRenderedPageBreak/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6050607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1B601A">
        <w:t xml:space="preserve"> telefone,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77777777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606B49">
        <w:t>guintes campos: nome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</w:t>
      </w:r>
      <w:r w:rsidR="00606B49">
        <w:t>valor de custo</w:t>
      </w:r>
      <w:r w:rsidR="00FB4276">
        <w:t xml:space="preserve">, </w:t>
      </w:r>
      <w:r w:rsidR="007B73D2">
        <w:t xml:space="preserve">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>permitir a alteração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77777777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número do produto ou nome do mesmo.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6050609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lastRenderedPageBreak/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6050610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(pré-cadastrado)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(pré-cadastrado)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(pré-cadastrado</w:t>
      </w:r>
      <w:r w:rsidR="005606D7">
        <w:t>s), serviços (pré-cadastrados),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lastRenderedPageBreak/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</w:t>
      </w:r>
      <w:proofErr w:type="spellStart"/>
      <w:r w:rsidR="000D2EB4">
        <w:t>veiculo</w:t>
      </w:r>
      <w:proofErr w:type="spellEnd"/>
      <w:r w:rsidR="000D2EB4">
        <w:t xml:space="preserve">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>Os dados pré-cadastrados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</w:t>
      </w:r>
      <w:proofErr w:type="spellStart"/>
      <w:r w:rsidR="000B0642">
        <w:t>devera</w:t>
      </w:r>
      <w:proofErr w:type="spellEnd"/>
      <w:r w:rsidR="000B0642">
        <w:t xml:space="preserve">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</w:t>
      </w:r>
      <w:proofErr w:type="spellStart"/>
      <w:r w:rsidR="00E545D7">
        <w:t>pdf</w:t>
      </w:r>
      <w:proofErr w:type="spellEnd"/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77777777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0B0642">
        <w:t xml:space="preserve">, mudando seu </w:t>
      </w:r>
      <w:proofErr w:type="spellStart"/>
      <w:r w:rsidR="000B0642">
        <w:t>estatus</w:t>
      </w:r>
      <w:proofErr w:type="spellEnd"/>
      <w:r w:rsidR="000B0642">
        <w:t xml:space="preserve">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8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8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 xml:space="preserve">em formato </w:t>
      </w:r>
      <w:proofErr w:type="spellStart"/>
      <w:r w:rsidR="003F3D1F">
        <w:t>pdf</w:t>
      </w:r>
      <w:proofErr w:type="spellEnd"/>
      <w:r w:rsidR="003F3D1F">
        <w:t>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39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39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0" w:author="Silvia Helena" w:date="2016-12-06T09:28:00Z">
        <w:r w:rsidR="00474D15">
          <w:t>:</w:t>
        </w:r>
      </w:ins>
      <w:del w:id="41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</w:t>
      </w:r>
      <w:proofErr w:type="spellStart"/>
      <w:r w:rsidR="00AD189A">
        <w:t>pdf</w:t>
      </w:r>
      <w:proofErr w:type="spellEnd"/>
      <w:r w:rsidR="00AD189A">
        <w:t>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2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3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3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</w:t>
      </w:r>
      <w:proofErr w:type="spellStart"/>
      <w:r w:rsidR="00105397">
        <w:t>pdf</w:t>
      </w:r>
      <w:proofErr w:type="spellEnd"/>
      <w:r w:rsidR="00105397">
        <w:t>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4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5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6" w:name="_Toc476050614"/>
      <w:r>
        <w:t>3.2 Requisitos Não-Funcionais</w:t>
      </w:r>
      <w:bookmarkEnd w:id="46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7" w:name="_Toc476050615"/>
      <w:r>
        <w:t>RNF01 – Requisitos de segurança</w:t>
      </w:r>
      <w:bookmarkEnd w:id="47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8" w:name="_Toc476050616"/>
      <w:r>
        <w:t>RNF02 – Requisitos de interface</w:t>
      </w:r>
      <w:bookmarkEnd w:id="48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49" w:name="_Toc476050617"/>
      <w:r>
        <w:t>RNF03 – Requisitos de usabilidade</w:t>
      </w:r>
      <w:bookmarkEnd w:id="49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0" w:name="_Toc476050618"/>
      <w:r>
        <w:lastRenderedPageBreak/>
        <w:t>4. Especificação dos requisitos</w:t>
      </w:r>
      <w:bookmarkEnd w:id="50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 xml:space="preserve">Este capítulo apresenta as especificações dos requisitos do sistema. A atividade de análise de requisitos foi conduzida aplicando-se técnicas de modelagem de casos de uso. O modelo apresentado foi elaborado usando a UML e a ferramenta </w:t>
      </w:r>
      <w:proofErr w:type="spellStart"/>
      <w:r>
        <w:t>Astah</w:t>
      </w:r>
      <w:proofErr w:type="spellEnd"/>
      <w:r>
        <w:t>.</w:t>
      </w:r>
    </w:p>
    <w:p w14:paraId="1D070910" w14:textId="77777777" w:rsidR="00BA06FA" w:rsidRDefault="00BA06FA" w:rsidP="00BA06FA">
      <w:pPr>
        <w:pStyle w:val="Ttulo2"/>
      </w:pPr>
      <w:bookmarkStart w:id="51" w:name="_Toc476050619"/>
      <w:r>
        <w:t>4.1 Modelo de caso de uso</w:t>
      </w:r>
      <w:bookmarkEnd w:id="51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2" w:name="_Toc476050620"/>
      <w:r>
        <w:t xml:space="preserve">4.1.1 </w:t>
      </w:r>
      <w:r w:rsidR="007E1AED">
        <w:t>Cadastrar Usuário</w:t>
      </w:r>
      <w:bookmarkEnd w:id="52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3" w:name="_Toc476050621"/>
      <w:r>
        <w:lastRenderedPageBreak/>
        <w:t>4.1.2 Efetuar Login</w:t>
      </w:r>
      <w:bookmarkEnd w:id="53"/>
    </w:p>
    <w:p w14:paraId="54735D2F" w14:textId="77777777" w:rsidR="007E1AED" w:rsidRDefault="00F039AC" w:rsidP="007E1AED">
      <w:commentRangeStart w:id="54"/>
      <w:r>
        <w:rPr>
          <w:noProof/>
        </w:rPr>
        <w:drawing>
          <wp:inline distT="0" distB="0" distL="0" distR="0" wp14:anchorId="63A925B0" wp14:editId="6B17B32B">
            <wp:extent cx="3714750" cy="3466748"/>
            <wp:effectExtent l="0" t="0" r="0" b="0"/>
            <wp:docPr id="17" name="Imagem 17" descr="C:\Users\Gui\AppData\Local\Microsoft\Windows\INetCacheContent.Word\Efetuar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Efetuar Logi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549" cy="34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4"/>
      <w:r w:rsidR="008F1D53">
        <w:rPr>
          <w:rStyle w:val="Refdecomentrio"/>
        </w:rPr>
        <w:commentReference w:id="54"/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011D" w14:textId="77777777" w:rsidR="007E1AED" w:rsidRDefault="007E1AED" w:rsidP="007E1AED">
      <w:pPr>
        <w:pStyle w:val="Ttulo3"/>
      </w:pPr>
      <w:bookmarkStart w:id="55" w:name="_Toc476050622"/>
      <w:r>
        <w:lastRenderedPageBreak/>
        <w:t>4.1.3 Cadastrar Cliente</w:t>
      </w:r>
      <w:bookmarkEnd w:id="55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6" w:name="_Toc476050623"/>
      <w:r w:rsidRPr="001C5E75">
        <w:rPr>
          <w:rStyle w:val="Ttulo3Char"/>
        </w:rPr>
        <w:lastRenderedPageBreak/>
        <w:t>4.1.4 Cadastrar Veículo</w:t>
      </w:r>
      <w:bookmarkEnd w:id="56"/>
      <w:commentRangeStart w:id="57"/>
      <w:commentRangeStart w:id="58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7"/>
      <w:commentRangeEnd w:id="58"/>
      <w:r w:rsidR="008F1D53">
        <w:rPr>
          <w:rStyle w:val="Refdecomentrio"/>
        </w:rPr>
        <w:lastRenderedPageBreak/>
        <w:commentReference w:id="57"/>
      </w:r>
      <w:r w:rsidR="008F1D53">
        <w:rPr>
          <w:rStyle w:val="Refdecomentrio"/>
        </w:rPr>
        <w:commentReference w:id="58"/>
      </w:r>
      <w:r w:rsidRPr="0000707C"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9" w:name="_Toc476050624"/>
      <w:r>
        <w:lastRenderedPageBreak/>
        <w:t>4.1.5</w:t>
      </w:r>
      <w:r w:rsidR="007E1AED">
        <w:t xml:space="preserve"> Cadastrar Mecânico</w:t>
      </w:r>
      <w:bookmarkEnd w:id="59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60" w:name="_Toc476050625"/>
      <w:r>
        <w:lastRenderedPageBreak/>
        <w:t>4.1.6</w:t>
      </w:r>
      <w:r w:rsidR="007E1AED">
        <w:t xml:space="preserve"> Cadastrar Produto</w:t>
      </w:r>
      <w:bookmarkEnd w:id="60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61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61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77777777" w:rsidR="00557B17" w:rsidRDefault="0000707C" w:rsidP="001C5E75">
      <w:pPr>
        <w:jc w:val="left"/>
      </w:pPr>
      <w:bookmarkStart w:id="62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</w:t>
      </w:r>
      <w:commentRangeStart w:id="63"/>
      <w:r w:rsidR="00557B17" w:rsidRPr="001C5E75">
        <w:rPr>
          <w:rStyle w:val="Ttulo3Char"/>
        </w:rPr>
        <w:t>Gerar Ordem de Serviço</w:t>
      </w:r>
      <w:bookmarkEnd w:id="62"/>
      <w:commentRangeEnd w:id="63"/>
      <w:r w:rsidR="008F1D53">
        <w:rPr>
          <w:rStyle w:val="Refdecomentrio"/>
        </w:rPr>
        <w:commentReference w:id="63"/>
      </w:r>
      <w:r w:rsidR="00F039AC">
        <w:rPr>
          <w:noProof/>
        </w:rPr>
        <w:drawing>
          <wp:inline distT="0" distB="0" distL="0" distR="0" wp14:anchorId="61D40130" wp14:editId="1D3E6C7A">
            <wp:extent cx="5793105" cy="3505748"/>
            <wp:effectExtent l="0" t="0" r="0" b="0"/>
            <wp:docPr id="25" name="Imagem 25" descr="C:\Users\Gui\AppData\Local\Microsoft\Windows\INetCacheContent.Word\Gerar Ordem de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Gerar Ordem de Serviç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E310180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77777777" w:rsidR="00557B17" w:rsidRDefault="0000707C" w:rsidP="001C5E75">
      <w:pPr>
        <w:jc w:val="left"/>
      </w:pPr>
      <w:bookmarkStart w:id="64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commentRangeStart w:id="65"/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4"/>
      <w:commentRangeEnd w:id="65"/>
      <w:r w:rsidR="00534C47">
        <w:rPr>
          <w:rStyle w:val="Refdecomentrio"/>
        </w:rPr>
        <w:commentReference w:id="65"/>
      </w:r>
      <w:r>
        <w:rPr>
          <w:noProof/>
        </w:rPr>
        <w:drawing>
          <wp:inline distT="0" distB="0" distL="0" distR="0" wp14:anchorId="328795D9" wp14:editId="168C8478">
            <wp:extent cx="5793105" cy="3730950"/>
            <wp:effectExtent l="0" t="0" r="0" b="0"/>
            <wp:docPr id="42" name="Imagem 42" descr="C:\Users\Gui\AppData\Local\Microsoft\Windows\INetCacheContent.Word\Gerar Relatório de Comissã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ui\AppData\Local\Microsoft\Windows\INetCacheContent.Word\Gerar Relatório de Comissão_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lastRenderedPageBreak/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6" w:name="_Toc476050629"/>
      <w:commentRangeStart w:id="67"/>
      <w:r>
        <w:lastRenderedPageBreak/>
        <w:t>4.1.10</w:t>
      </w:r>
      <w:r w:rsidR="008B6A00">
        <w:t xml:space="preserve"> Gerar Relatório de</w:t>
      </w:r>
      <w:r>
        <w:t xml:space="preserve"> Ordens de Serviço</w:t>
      </w:r>
      <w:commentRangeEnd w:id="67"/>
      <w:r w:rsidR="00784A49">
        <w:rPr>
          <w:rStyle w:val="Refdecomentrio"/>
          <w:b w:val="0"/>
        </w:rPr>
        <w:commentReference w:id="67"/>
      </w:r>
      <w:bookmarkEnd w:id="66"/>
    </w:p>
    <w:p w14:paraId="0B9839BD" w14:textId="77777777" w:rsidR="008B6A00" w:rsidRDefault="0000707C" w:rsidP="008C11CF">
      <w:r>
        <w:rPr>
          <w:noProof/>
        </w:rPr>
        <w:drawing>
          <wp:inline distT="0" distB="0" distL="0" distR="0" wp14:anchorId="288226F0" wp14:editId="241C95BD">
            <wp:extent cx="5551919" cy="2419350"/>
            <wp:effectExtent l="0" t="0" r="0" b="0"/>
            <wp:docPr id="43" name="Imagem 43" descr="C:\Users\Gui\AppData\Local\Microsoft\Windows\INetCacheContent.Word\Gerar Relatório da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ui\AppData\Local\Microsoft\Windows\INetCacheContent.Word\Gerar Relatório da OS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85" cy="241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8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8"/>
    </w:p>
    <w:p w14:paraId="152ECB9A" w14:textId="77777777" w:rsidR="00990238" w:rsidRDefault="0000707C" w:rsidP="008C11CF">
      <w:commentRangeStart w:id="69"/>
      <w:r>
        <w:rPr>
          <w:noProof/>
        </w:rPr>
        <w:drawing>
          <wp:inline distT="0" distB="0" distL="0" distR="0" wp14:anchorId="34C7F5AB" wp14:editId="76288286">
            <wp:extent cx="5793105" cy="2464444"/>
            <wp:effectExtent l="0" t="0" r="0" b="0"/>
            <wp:docPr id="49" name="Imagem 49" descr="C:\Users\Gui\AppData\Local\Microsoft\Windows\INetCacheContent.Word\Gerar Relatório Financei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Gui\AppData\Local\Microsoft\Windows\INetCacheContent.Word\Gerar Relatório Financeiro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4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69"/>
      <w:r w:rsidR="003C3A5E">
        <w:rPr>
          <w:rStyle w:val="Refdecomentrio"/>
        </w:rPr>
        <w:commentReference w:id="69"/>
      </w:r>
      <w:r w:rsidRPr="0000707C">
        <w:t xml:space="preserve"> </w:t>
      </w:r>
      <w:r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70" w:name="_Toc476050631"/>
      <w:r>
        <w:lastRenderedPageBreak/>
        <w:t>4.2 Diagrama de Classes</w:t>
      </w:r>
      <w:bookmarkEnd w:id="70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4A132C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3pt;height:380.95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71" w:name="_Toc476050632"/>
      <w:r>
        <w:lastRenderedPageBreak/>
        <w:t>4.3 Diagramas de Sequência</w:t>
      </w:r>
      <w:bookmarkEnd w:id="71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72" w:name="_Toc476050633"/>
      <w:r>
        <w:t>4.3.1 Cadastrar</w:t>
      </w:r>
      <w:r w:rsidR="00DF6D8F">
        <w:t xml:space="preserve"> Usuario</w:t>
      </w:r>
      <w:bookmarkEnd w:id="72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73" w:name="_Toc476050634"/>
      <w:r>
        <w:lastRenderedPageBreak/>
        <w:t>4.3.2 Efetuar Login</w:t>
      </w:r>
      <w:bookmarkEnd w:id="73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74" w:name="_Toc476050635"/>
      <w:r>
        <w:lastRenderedPageBreak/>
        <w:t>4.3.3 Cadastrar</w:t>
      </w:r>
      <w:r w:rsidR="00DF6D8F">
        <w:t xml:space="preserve"> Mecânico</w:t>
      </w:r>
      <w:bookmarkEnd w:id="74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75" w:name="_Toc476050636"/>
      <w:r>
        <w:lastRenderedPageBreak/>
        <w:t>4.3.4 Cadastrar Serviço</w:t>
      </w:r>
      <w:bookmarkEnd w:id="75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76" w:name="_Toc476050637"/>
      <w:r>
        <w:lastRenderedPageBreak/>
        <w:t>4.3.5 Cadastrar Produto</w:t>
      </w:r>
      <w:bookmarkEnd w:id="76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7" w:name="_Toc476050638"/>
      <w:r>
        <w:lastRenderedPageBreak/>
        <w:t xml:space="preserve">4.3.6 </w:t>
      </w:r>
      <w:commentRangeStart w:id="78"/>
      <w:r>
        <w:t>Cadastrar Cliente</w:t>
      </w:r>
      <w:commentRangeEnd w:id="78"/>
      <w:r w:rsidR="003C3A5E">
        <w:rPr>
          <w:rStyle w:val="Refdecomentrio"/>
          <w:b w:val="0"/>
        </w:rPr>
        <w:commentReference w:id="78"/>
      </w:r>
      <w:bookmarkEnd w:id="77"/>
    </w:p>
    <w:p w14:paraId="2552473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3757EF14" wp14:editId="437BB612">
            <wp:extent cx="5593080" cy="7964950"/>
            <wp:effectExtent l="0" t="0" r="0" b="0"/>
            <wp:docPr id="51" name="Imagem 51" descr="C:\Users\Gui\AppData\Local\Microsoft\Windows\INetCacheContent.Word\Sequencia Cadastrar Clie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Sequencia Cadastrar Cliente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63" cy="797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9" w:name="_Toc476050639"/>
      <w:commentRangeStart w:id="80"/>
      <w:r>
        <w:lastRenderedPageBreak/>
        <w:t>4.3.7 Cadastrar Veículo</w:t>
      </w:r>
      <w:commentRangeEnd w:id="80"/>
      <w:r w:rsidR="0031053A">
        <w:rPr>
          <w:rStyle w:val="Refdecomentrio"/>
          <w:b w:val="0"/>
        </w:rPr>
        <w:commentReference w:id="80"/>
      </w:r>
      <w:bookmarkEnd w:id="79"/>
    </w:p>
    <w:p w14:paraId="3F90855B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C04A847" wp14:editId="59B8A088">
            <wp:extent cx="5793105" cy="6427463"/>
            <wp:effectExtent l="0" t="0" r="0" b="0"/>
            <wp:docPr id="52" name="Imagem 52" descr="C:\Users\Gui\AppData\Local\Microsoft\Windows\INetCacheContent.Word\Sequencia Cadastrar Veic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Sequencia Cadastrar Veicul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42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81" w:name="_Toc476050640"/>
      <w:bookmarkStart w:id="82" w:name="_GoBack"/>
      <w:bookmarkEnd w:id="82"/>
      <w:r>
        <w:lastRenderedPageBreak/>
        <w:t>4.3.8 Gerar Ordem de Serviço</w:t>
      </w:r>
      <w:bookmarkEnd w:id="81"/>
    </w:p>
    <w:p w14:paraId="2DDF7CEB" w14:textId="72282E4B" w:rsidR="004A132C" w:rsidRDefault="004A132C" w:rsidP="004A132C">
      <w:r>
        <w:pict w14:anchorId="4249CB21">
          <v:shape id="_x0000_i1030" type="#_x0000_t75" style="width:460.45pt;height:394.35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83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83"/>
    </w:p>
    <w:p w14:paraId="2E145CD6" w14:textId="77777777" w:rsidR="007C3334" w:rsidRPr="007C3334" w:rsidRDefault="004A132C" w:rsidP="007C3334">
      <w:r>
        <w:pict w14:anchorId="5D68CEA5">
          <v:shape id="_x0000_i1026" type="#_x0000_t75" style="width:456.3pt;height:271.25pt">
            <v:imagedata r:id="rId45" o:title="Sequencia Relatorio de OS"/>
          </v:shape>
        </w:pict>
      </w:r>
      <w:r w:rsidR="00BA0DE2">
        <w:rPr>
          <w:rStyle w:val="Refdecomentrio"/>
        </w:rPr>
        <w:commentReference w:id="84"/>
      </w:r>
    </w:p>
    <w:p w14:paraId="5E3A46B9" w14:textId="77777777" w:rsidR="00642AF7" w:rsidRDefault="00642AF7" w:rsidP="001C5E75">
      <w:pPr>
        <w:jc w:val="left"/>
      </w:pPr>
      <w:bookmarkStart w:id="85" w:name="_Toc476050642"/>
      <w:r w:rsidRPr="001C5E75">
        <w:rPr>
          <w:rStyle w:val="Ttulo3Char"/>
        </w:rPr>
        <w:t>4.3.10 Gerar Relatórios Financeiros</w:t>
      </w:r>
      <w:bookmarkEnd w:id="85"/>
      <w:r w:rsidR="004A132C">
        <w:pict w14:anchorId="18CC8402">
          <v:shape id="_x0000_i1027" type="#_x0000_t75" style="width:453.75pt;height:275.45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86" w:name="_Toc476050643"/>
      <w:r>
        <w:lastRenderedPageBreak/>
        <w:t xml:space="preserve">4.3.11 </w:t>
      </w:r>
      <w:commentRangeStart w:id="87"/>
      <w:r>
        <w:t>Gerar Relatórios de Comissão</w:t>
      </w:r>
      <w:commentRangeEnd w:id="87"/>
      <w:r w:rsidR="00BA0DE2">
        <w:rPr>
          <w:rStyle w:val="Refdecomentrio"/>
          <w:b w:val="0"/>
        </w:rPr>
        <w:commentReference w:id="87"/>
      </w:r>
      <w:bookmarkEnd w:id="86"/>
    </w:p>
    <w:p w14:paraId="0779DBE4" w14:textId="77777777" w:rsidR="00642AF7" w:rsidRDefault="004A132C" w:rsidP="001C5E75">
      <w:pPr>
        <w:rPr>
          <w:sz w:val="28"/>
        </w:rPr>
      </w:pPr>
      <w:r>
        <w:pict w14:anchorId="78F10210">
          <v:shape id="_x0000_i1028" type="#_x0000_t75" style="width:456.3pt;height:271.25pt">
            <v:imagedata r:id="rId47" o:title="Sequencia Relatorio Comissao"/>
          </v:shape>
        </w:pict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88" w:name="_Toc476050644"/>
      <w:r>
        <w:lastRenderedPageBreak/>
        <w:t>4.4 Diagrama de Atividades</w:t>
      </w:r>
      <w:bookmarkEnd w:id="88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4A132C" w:rsidP="008D0B34">
      <w:pPr>
        <w:spacing w:line="360" w:lineRule="auto"/>
        <w:ind w:left="0" w:firstLine="709"/>
      </w:pPr>
      <w:r>
        <w:pict w14:anchorId="50E908A3">
          <v:shape id="_x0000_i1029" type="#_x0000_t75" style="width:455.45pt;height:404.3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89" w:name="_Toc476050645"/>
      <w:r>
        <w:t xml:space="preserve">4.5 </w:t>
      </w:r>
      <w:commentRangeStart w:id="90"/>
      <w:r>
        <w:t>Modelo Relacional</w:t>
      </w:r>
      <w:commentRangeEnd w:id="90"/>
      <w:r w:rsidR="0084178C">
        <w:rPr>
          <w:rStyle w:val="Refdecomentrio"/>
          <w:b w:val="0"/>
        </w:rPr>
        <w:commentReference w:id="90"/>
      </w:r>
      <w:bookmarkEnd w:id="89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77777777" w:rsidR="000550D2" w:rsidRDefault="000550D2" w:rsidP="00C01E73">
      <w:pPr>
        <w:spacing w:line="360" w:lineRule="auto"/>
        <w:ind w:left="0" w:firstLine="709"/>
      </w:pPr>
    </w:p>
    <w:p w14:paraId="625D9098" w14:textId="77777777" w:rsidR="00DF6D8F" w:rsidRDefault="00C01E73" w:rsidP="00C01E73">
      <w:pPr>
        <w:spacing w:line="360" w:lineRule="auto"/>
        <w:ind w:left="0" w:firstLine="709"/>
      </w:pPr>
      <w:commentRangeStart w:id="91"/>
      <w:r>
        <w:rPr>
          <w:noProof/>
        </w:rPr>
        <w:drawing>
          <wp:inline distT="0" distB="0" distL="0" distR="0" wp14:anchorId="16FD338D" wp14:editId="0AAF7600">
            <wp:extent cx="5793105" cy="3074576"/>
            <wp:effectExtent l="0" t="0" r="0" b="0"/>
            <wp:docPr id="86" name="Imagem 86" descr="C:\Users\Gui\AppData\Local\Microsoft\Windows\INetCacheContent.Word\m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Gui\AppData\Local\Microsoft\Windows\INetCacheContent.Word\mr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07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91"/>
      <w:r w:rsidR="00BA0DE2">
        <w:rPr>
          <w:rStyle w:val="Refdecomentrio"/>
        </w:rPr>
        <w:commentReference w:id="91"/>
      </w: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92" w:name="_Toc476050646"/>
      <w:r>
        <w:lastRenderedPageBreak/>
        <w:t>5. Telas</w:t>
      </w:r>
      <w:bookmarkEnd w:id="92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 xml:space="preserve">m o auxílio da ferramenta </w:t>
      </w:r>
      <w:proofErr w:type="spellStart"/>
      <w:r w:rsidR="00DF6D8F">
        <w:t>Netbeans</w:t>
      </w:r>
      <w:proofErr w:type="spellEnd"/>
      <w:r>
        <w:t>.</w:t>
      </w:r>
    </w:p>
    <w:p w14:paraId="7E694621" w14:textId="77777777" w:rsidR="0000598C" w:rsidRDefault="0000598C" w:rsidP="0000598C">
      <w:pPr>
        <w:pStyle w:val="Ttulo2"/>
      </w:pPr>
      <w:bookmarkStart w:id="93" w:name="_Toc476050647"/>
      <w:r>
        <w:t>5.1 Protótipos das Telas</w:t>
      </w:r>
      <w:bookmarkEnd w:id="93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94" w:name="_Toc476050648"/>
      <w:r>
        <w:t>5.1.1 Telas de Início</w:t>
      </w:r>
      <w:bookmarkEnd w:id="94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95" w:name="_Toc476050649"/>
      <w:r>
        <w:lastRenderedPageBreak/>
        <w:t>5.1.2 Tela de Cadastro de Usuário</w:t>
      </w:r>
      <w:bookmarkEnd w:id="95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96" w:name="_Toc476050650"/>
      <w:r>
        <w:lastRenderedPageBreak/>
        <w:t>5.1.3 Tela de Login</w:t>
      </w:r>
      <w:bookmarkEnd w:id="96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97" w:name="_Toc476050651"/>
      <w:r>
        <w:lastRenderedPageBreak/>
        <w:t>5.1.4 Tela de Cadastro de Cliente</w:t>
      </w:r>
      <w:bookmarkEnd w:id="97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98" w:name="_Toc476050652"/>
      <w:r>
        <w:lastRenderedPageBreak/>
        <w:t>5.1.5 Tela de Cadastro de Mecânico</w:t>
      </w:r>
      <w:bookmarkEnd w:id="98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99" w:name="_Toc476050653"/>
      <w:r>
        <w:t>5.1.6 Tela de Cadastro de Produto</w:t>
      </w:r>
      <w:bookmarkEnd w:id="99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100" w:name="_Toc476050654"/>
      <w:r>
        <w:lastRenderedPageBreak/>
        <w:t>5.1.7 Tela de Cadastro de Serviços</w:t>
      </w:r>
      <w:bookmarkEnd w:id="100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101" w:name="_Toc476050655"/>
      <w:r w:rsidRPr="001C5E75">
        <w:rPr>
          <w:rStyle w:val="Ttulo3Char"/>
        </w:rPr>
        <w:lastRenderedPageBreak/>
        <w:t>5.1.8 Tela de Gerar Comissões</w:t>
      </w:r>
      <w:bookmarkEnd w:id="101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102" w:name="_Toc476050656"/>
      <w:r>
        <w:lastRenderedPageBreak/>
        <w:t>5.1.9 Tela de Cadastro de Veículos</w:t>
      </w:r>
      <w:bookmarkEnd w:id="102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103" w:name="_Toc476050657"/>
      <w:r>
        <w:t>5.1.10 Tela de Consulta de Clientes</w:t>
      </w:r>
      <w:bookmarkEnd w:id="103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104" w:name="_Toc476050658"/>
      <w:r>
        <w:lastRenderedPageBreak/>
        <w:t>5.1.11 Tela de Consulta de Mecânicos</w:t>
      </w:r>
      <w:bookmarkEnd w:id="104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105" w:name="_Toc476050659"/>
      <w:r w:rsidRPr="00A139A1">
        <w:rPr>
          <w:rStyle w:val="Ttulo3Char"/>
        </w:rPr>
        <w:t>5.1.12 Tela de Consulta de Relatórios</w:t>
      </w:r>
      <w:bookmarkEnd w:id="105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106" w:name="_Toc476050660"/>
      <w:r w:rsidRPr="00A74565">
        <w:rPr>
          <w:rStyle w:val="Ttulo3Char"/>
        </w:rPr>
        <w:lastRenderedPageBreak/>
        <w:t>5.1.13 Tela de Consulta de OS</w:t>
      </w:r>
      <w:bookmarkEnd w:id="106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107" w:name="_Toc476050661"/>
      <w:r>
        <w:t>5.1.14 Tela de Consulta de Produtos</w:t>
      </w:r>
      <w:bookmarkEnd w:id="107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108" w:name="_Toc476050662"/>
      <w:r>
        <w:lastRenderedPageBreak/>
        <w:t>5.1.15 Tela de Consulta de Serviços</w:t>
      </w:r>
      <w:bookmarkEnd w:id="108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109" w:name="_Toc476050663"/>
      <w:r>
        <w:t>5.1.16 Tela de Consulta de Veículos</w:t>
      </w:r>
      <w:bookmarkEnd w:id="109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110" w:name="_Toc476050664"/>
      <w:r>
        <w:lastRenderedPageBreak/>
        <w:t>5.1.17 Tela de Gerar OS</w:t>
      </w:r>
      <w:bookmarkEnd w:id="110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11" w:name="_Toc476050665"/>
      <w:r>
        <w:lastRenderedPageBreak/>
        <w:t>5.1.18</w:t>
      </w:r>
      <w:r w:rsidR="00A140B7">
        <w:t xml:space="preserve"> Tela de Ordem de Serviço</w:t>
      </w:r>
      <w:bookmarkEnd w:id="111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12" w:name="_Toc476050666"/>
      <w:r>
        <w:lastRenderedPageBreak/>
        <w:t>5.1.19</w:t>
      </w:r>
      <w:r w:rsidR="00A140B7">
        <w:t xml:space="preserve"> Tela de Pagamento da OS</w:t>
      </w:r>
      <w:bookmarkEnd w:id="112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13" w:name="_Toc476050667"/>
      <w:r>
        <w:t>5.1.20</w:t>
      </w:r>
      <w:r w:rsidR="00C23B4E">
        <w:t xml:space="preserve"> Tela de Relatório Financeiro</w:t>
      </w:r>
      <w:bookmarkEnd w:id="113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Cadê a </w:t>
      </w:r>
      <w:proofErr w:type="spellStart"/>
      <w:r>
        <w:t>referencia</w:t>
      </w:r>
      <w:proofErr w:type="spellEnd"/>
      <w:r>
        <w:t>??</w:t>
      </w:r>
    </w:p>
  </w:comment>
  <w:comment w:id="15" w:author="JOAO MANOEL DE OLIVEIRA NETO" w:date="2017-02-23T21:17:00Z" w:initials="JMDON">
    <w:p w14:paraId="47504C94" w14:textId="6CA206EC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Pegar </w:t>
      </w:r>
      <w:proofErr w:type="spellStart"/>
      <w:r>
        <w:t>referencia</w:t>
      </w:r>
      <w:proofErr w:type="spellEnd"/>
      <w:r>
        <w:t xml:space="preserve"> do livro </w:t>
      </w:r>
      <w:r w:rsidR="00D45803">
        <w:t xml:space="preserve">do </w:t>
      </w:r>
      <w:proofErr w:type="spellStart"/>
      <w:r w:rsidR="00D45803">
        <w:t>Sommerville</w:t>
      </w:r>
      <w:proofErr w:type="spellEnd"/>
    </w:p>
  </w:comment>
  <w:comment w:id="54" w:author="Silvia Helena" w:date="2016-12-06T09:31:00Z" w:initials="SH">
    <w:p w14:paraId="3A970C33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Faltou include validar senha</w:t>
      </w:r>
    </w:p>
  </w:comment>
  <w:comment w:id="57" w:author="Silvia Helena" w:date="2016-12-06T09:32:00Z" w:initials="SH">
    <w:p w14:paraId="4FBBC2C3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Aqui não poderá cadastrar </w:t>
      </w:r>
      <w:proofErr w:type="spellStart"/>
      <w:r>
        <w:t>clinete</w:t>
      </w:r>
      <w:proofErr w:type="spellEnd"/>
      <w:r>
        <w:t xml:space="preserve"> caso ele </w:t>
      </w:r>
      <w:proofErr w:type="spellStart"/>
      <w:r>
        <w:t>ja</w:t>
      </w:r>
      <w:proofErr w:type="spellEnd"/>
      <w:r>
        <w:t xml:space="preserve"> </w:t>
      </w:r>
    </w:p>
  </w:comment>
  <w:comment w:id="58" w:author="Silvia Helena" w:date="2016-12-06T09:32:00Z" w:initials="SH">
    <w:p w14:paraId="712BA28E" w14:textId="77777777" w:rsidR="00297D1E" w:rsidRDefault="00297D1E">
      <w:pPr>
        <w:pStyle w:val="Textodecomentrio"/>
      </w:pPr>
      <w:r>
        <w:rPr>
          <w:rStyle w:val="Refdecomentrio"/>
        </w:rPr>
        <w:annotationRef/>
      </w:r>
    </w:p>
  </w:comment>
  <w:comment w:id="63" w:author="Silvia Helena" w:date="2016-12-06T09:33:00Z" w:initials="SH">
    <w:p w14:paraId="32081B1F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Pode cadastrar o </w:t>
      </w:r>
      <w:proofErr w:type="spellStart"/>
      <w:r>
        <w:t>mecanico</w:t>
      </w:r>
      <w:proofErr w:type="spellEnd"/>
      <w:r>
        <w:t>???</w:t>
      </w:r>
    </w:p>
  </w:comment>
  <w:comment w:id="65" w:author="Silvia Helena" w:date="2016-12-06T09:34:00Z" w:initials="SH">
    <w:p w14:paraId="7C053FB6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Faltou </w:t>
      </w:r>
      <w:proofErr w:type="spellStart"/>
      <w:r>
        <w:t>extend</w:t>
      </w:r>
      <w:proofErr w:type="spellEnd"/>
      <w:r>
        <w:t xml:space="preserve"> gerar PDF e imprimir</w:t>
      </w:r>
    </w:p>
  </w:comment>
  <w:comment w:id="67" w:author="Silvia Helena" w:date="2016-12-06T09:35:00Z" w:initials="SH">
    <w:p w14:paraId="706A25F2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Faltou </w:t>
      </w:r>
      <w:proofErr w:type="spellStart"/>
      <w:r>
        <w:t>extend</w:t>
      </w:r>
      <w:proofErr w:type="spellEnd"/>
      <w:r>
        <w:t xml:space="preserve"> gerar PDF e imprimir</w:t>
      </w:r>
    </w:p>
    <w:p w14:paraId="333EA66E" w14:textId="77777777" w:rsidR="00297D1E" w:rsidRDefault="00297D1E">
      <w:pPr>
        <w:pStyle w:val="Textodecomentrio"/>
      </w:pPr>
    </w:p>
  </w:comment>
  <w:comment w:id="69" w:author="Silvia Helena" w:date="2016-12-06T09:35:00Z" w:initials="SH">
    <w:p w14:paraId="0583AAFF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Faltou </w:t>
      </w:r>
      <w:proofErr w:type="spellStart"/>
      <w:r>
        <w:t>extend</w:t>
      </w:r>
      <w:proofErr w:type="spellEnd"/>
      <w:r>
        <w:t xml:space="preserve"> gerar PDF e imprimir</w:t>
      </w:r>
    </w:p>
  </w:comment>
  <w:comment w:id="78" w:author="Silvia Helena" w:date="2016-12-06T09:36:00Z" w:initials="SH">
    <w:p w14:paraId="2743B4BB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Faltou consulta e cadastrar carro</w:t>
      </w:r>
    </w:p>
    <w:p w14:paraId="6B793755" w14:textId="77777777" w:rsidR="00297D1E" w:rsidRDefault="00297D1E">
      <w:pPr>
        <w:pStyle w:val="Textodecomentrio"/>
      </w:pPr>
    </w:p>
    <w:p w14:paraId="244CAA12" w14:textId="77777777" w:rsidR="00297D1E" w:rsidRDefault="00297D1E">
      <w:pPr>
        <w:pStyle w:val="Textodecomentrio"/>
      </w:pPr>
      <w:r>
        <w:t>Estava nos requisitos</w:t>
      </w:r>
    </w:p>
  </w:comment>
  <w:comment w:id="80" w:author="Silvia Helena" w:date="2016-12-06T09:37:00Z" w:initials="SH">
    <w:p w14:paraId="2C25477C" w14:textId="77777777" w:rsidR="00297D1E" w:rsidRDefault="00297D1E" w:rsidP="0031053A">
      <w:pPr>
        <w:pStyle w:val="Textodecomentrio"/>
      </w:pPr>
      <w:r>
        <w:rPr>
          <w:rStyle w:val="Refdecomentrio"/>
        </w:rPr>
        <w:annotationRef/>
      </w:r>
      <w:r>
        <w:t>Faltou consulta e cadastrar cliente</w:t>
      </w:r>
    </w:p>
    <w:p w14:paraId="2D343CCF" w14:textId="77777777" w:rsidR="00297D1E" w:rsidRDefault="00297D1E" w:rsidP="0031053A">
      <w:pPr>
        <w:pStyle w:val="Textodecomentrio"/>
      </w:pPr>
    </w:p>
    <w:p w14:paraId="480DA618" w14:textId="77777777" w:rsidR="00297D1E" w:rsidRDefault="00297D1E" w:rsidP="0031053A">
      <w:pPr>
        <w:pStyle w:val="Textodecomentrio"/>
      </w:pPr>
      <w:r>
        <w:t>Estava nos requisitos</w:t>
      </w:r>
    </w:p>
  </w:comment>
  <w:comment w:id="84" w:author="Silvia Helena" w:date="2016-12-07T08:54:00Z" w:initials="SH">
    <w:p w14:paraId="6024ECF1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proofErr w:type="spellStart"/>
      <w:r>
        <w:t>Veirfique</w:t>
      </w:r>
      <w:proofErr w:type="spellEnd"/>
      <w:r>
        <w:t xml:space="preserve"> se não tem filtro em relação a </w:t>
      </w:r>
      <w:proofErr w:type="spellStart"/>
      <w:r>
        <w:t>funcionario</w:t>
      </w:r>
      <w:proofErr w:type="spellEnd"/>
      <w:r>
        <w:t xml:space="preserve"> e cliente</w:t>
      </w:r>
    </w:p>
    <w:p w14:paraId="03A2B56B" w14:textId="77777777" w:rsidR="00297D1E" w:rsidRDefault="00297D1E">
      <w:pPr>
        <w:pStyle w:val="Textodecomentrio"/>
      </w:pPr>
    </w:p>
    <w:p w14:paraId="14167183" w14:textId="77777777" w:rsidR="00297D1E" w:rsidRDefault="00297D1E">
      <w:pPr>
        <w:pStyle w:val="Textodecomentrio"/>
      </w:pPr>
      <w:r>
        <w:t>Se tiver precisa ler o dão deles</w:t>
      </w:r>
    </w:p>
  </w:comment>
  <w:comment w:id="87" w:author="Silvia Helena" w:date="2016-12-07T08:53:00Z" w:initials="SH">
    <w:p w14:paraId="3C0D6570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Aqui teria que ler o dão de </w:t>
      </w:r>
      <w:proofErr w:type="spellStart"/>
      <w:r>
        <w:t>funcionario</w:t>
      </w:r>
      <w:proofErr w:type="spellEnd"/>
    </w:p>
    <w:p w14:paraId="68F95207" w14:textId="77777777" w:rsidR="00297D1E" w:rsidRDefault="00297D1E">
      <w:pPr>
        <w:pStyle w:val="Textodecomentrio"/>
      </w:pPr>
      <w:r>
        <w:t>Se não me engano tem filtro</w:t>
      </w:r>
    </w:p>
  </w:comment>
  <w:comment w:id="90" w:author="Silvia Helena" w:date="2016-12-07T09:10:00Z" w:initials="SH">
    <w:p w14:paraId="3FCCB64D" w14:textId="77777777" w:rsidR="00297D1E" w:rsidRDefault="00297D1E">
      <w:pPr>
        <w:pStyle w:val="Textodecomentrio"/>
      </w:pPr>
    </w:p>
    <w:p w14:paraId="2B7A870F" w14:textId="77777777" w:rsidR="00297D1E" w:rsidRDefault="00297D1E">
      <w:pPr>
        <w:pStyle w:val="Textodecomentrio"/>
      </w:pPr>
      <w:proofErr w:type="spellStart"/>
      <w:r>
        <w:t>f</w:t>
      </w:r>
      <w:r>
        <w:rPr>
          <w:rStyle w:val="Refdecomentrio"/>
        </w:rPr>
        <w:annotationRef/>
      </w:r>
      <w:r>
        <w:t>Altou</w:t>
      </w:r>
      <w:proofErr w:type="spellEnd"/>
      <w:r>
        <w:t xml:space="preserve"> a estrutura das tabelas </w:t>
      </w:r>
      <w:proofErr w:type="spellStart"/>
      <w:r>
        <w:t>pq</w:t>
      </w:r>
      <w:proofErr w:type="spellEnd"/>
      <w:r>
        <w:t xml:space="preserve"> da forma q fizeram não </w:t>
      </w:r>
      <w:proofErr w:type="spellStart"/>
      <w:r>
        <w:t>da</w:t>
      </w:r>
      <w:proofErr w:type="spellEnd"/>
      <w:r>
        <w:t xml:space="preserve"> para saber quais campos são de preenchimento </w:t>
      </w:r>
      <w:proofErr w:type="spellStart"/>
      <w:r>
        <w:t>obrigatorios</w:t>
      </w:r>
      <w:proofErr w:type="spellEnd"/>
      <w:r>
        <w:t xml:space="preserve"> </w:t>
      </w:r>
    </w:p>
    <w:p w14:paraId="169C112F" w14:textId="77777777" w:rsidR="00297D1E" w:rsidRDefault="00297D1E">
      <w:pPr>
        <w:pStyle w:val="Textodecomentrio"/>
      </w:pPr>
    </w:p>
  </w:comment>
  <w:comment w:id="91" w:author="Silvia Helena" w:date="2016-12-07T09:11:00Z" w:initials="SH">
    <w:p w14:paraId="7C4BFD88" w14:textId="77777777" w:rsidR="00297D1E" w:rsidRDefault="00297D1E">
      <w:pPr>
        <w:pStyle w:val="Textodecomentrio"/>
      </w:pPr>
      <w:r>
        <w:rPr>
          <w:rStyle w:val="Refdecomentrio"/>
        </w:rPr>
        <w:annotationRef/>
      </w:r>
    </w:p>
    <w:p w14:paraId="0A4A32DC" w14:textId="77777777" w:rsidR="00297D1E" w:rsidRDefault="00297D1E">
      <w:pPr>
        <w:pStyle w:val="Textodecomentrio"/>
      </w:pPr>
      <w:r>
        <w:t>CUIDADO PQ OS ERROS ABAIXA DARÃO PROBLEMA NA PROGRAMAÇÃO</w:t>
      </w:r>
    </w:p>
    <w:p w14:paraId="5B8DDD7D" w14:textId="77777777" w:rsidR="00297D1E" w:rsidRDefault="00297D1E">
      <w:pPr>
        <w:pStyle w:val="Textodecomentrio"/>
      </w:pPr>
    </w:p>
    <w:p w14:paraId="6C76EDC2" w14:textId="77777777" w:rsidR="00297D1E" w:rsidRDefault="00297D1E">
      <w:pPr>
        <w:pStyle w:val="Textodecomentrio"/>
      </w:pPr>
      <w:r>
        <w:t>CLIENTE</w:t>
      </w:r>
    </w:p>
    <w:p w14:paraId="298C1427" w14:textId="77777777" w:rsidR="00297D1E" w:rsidRDefault="00297D1E" w:rsidP="00BA0DE2">
      <w:pPr>
        <w:pStyle w:val="Textodecomentrio"/>
      </w:pPr>
      <w:r>
        <w:t>-Nome tamanho pequeno</w:t>
      </w:r>
    </w:p>
    <w:p w14:paraId="7DEDEC90" w14:textId="77777777" w:rsidR="00297D1E" w:rsidRDefault="00297D1E" w:rsidP="00BA0DE2">
      <w:pPr>
        <w:pStyle w:val="Textodecomentrio"/>
      </w:pPr>
      <w:r>
        <w:t>-endereço tamanho pequeno</w:t>
      </w:r>
    </w:p>
    <w:p w14:paraId="2B994CB2" w14:textId="77777777" w:rsidR="00297D1E" w:rsidRDefault="00297D1E" w:rsidP="00BA0DE2">
      <w:pPr>
        <w:pStyle w:val="Textodecomentrio"/>
      </w:pPr>
      <w:r>
        <w:t>-celular tamanho pequeno mínimo -11</w:t>
      </w:r>
    </w:p>
    <w:p w14:paraId="33201039" w14:textId="77777777" w:rsidR="00297D1E" w:rsidRDefault="00297D1E">
      <w:pPr>
        <w:pStyle w:val="Textodecomentrio"/>
      </w:pPr>
      <w:r>
        <w:t>-RG deve ser alfanumérico</w:t>
      </w:r>
    </w:p>
    <w:p w14:paraId="701B2017" w14:textId="77777777" w:rsidR="00297D1E" w:rsidRDefault="00297D1E">
      <w:pPr>
        <w:pStyle w:val="Textodecomentrio"/>
      </w:pPr>
      <w:r>
        <w:t>-O que é tipo?</w:t>
      </w:r>
    </w:p>
    <w:p w14:paraId="5BAAF3D6" w14:textId="77777777" w:rsidR="00297D1E" w:rsidRDefault="00297D1E">
      <w:pPr>
        <w:pStyle w:val="Textodecomentrio"/>
      </w:pPr>
      <w:r>
        <w:t>-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tamanhi</w:t>
      </w:r>
      <w:proofErr w:type="spellEnd"/>
      <w:r>
        <w:t xml:space="preserve"> pequeno</w:t>
      </w:r>
    </w:p>
    <w:p w14:paraId="48593EB8" w14:textId="77777777" w:rsidR="00297D1E" w:rsidRDefault="00297D1E">
      <w:pPr>
        <w:pStyle w:val="Textodecomentrio"/>
      </w:pPr>
    </w:p>
    <w:p w14:paraId="22C7FADA" w14:textId="77777777" w:rsidR="00297D1E" w:rsidRDefault="00297D1E">
      <w:pPr>
        <w:pStyle w:val="Textodecomentrio"/>
      </w:pPr>
      <w:r>
        <w:t>VEICULO</w:t>
      </w:r>
    </w:p>
    <w:p w14:paraId="6CEF4726" w14:textId="77777777" w:rsidR="00297D1E" w:rsidRDefault="00297D1E">
      <w:pPr>
        <w:pStyle w:val="Textodecomentrio"/>
      </w:pPr>
      <w:r>
        <w:t xml:space="preserve"> -Não deve ter a chave estrangeira cliente</w:t>
      </w:r>
    </w:p>
    <w:p w14:paraId="3289615C" w14:textId="77777777" w:rsidR="00297D1E" w:rsidRDefault="00297D1E">
      <w:pPr>
        <w:pStyle w:val="Textodecomentrio"/>
      </w:pPr>
      <w:r>
        <w:t xml:space="preserve"> -placa deve ser </w:t>
      </w:r>
      <w:proofErr w:type="spellStart"/>
      <w:r>
        <w:t>alfanumerica</w:t>
      </w:r>
      <w:proofErr w:type="spellEnd"/>
      <w:r>
        <w:t xml:space="preserve"> </w:t>
      </w:r>
    </w:p>
    <w:p w14:paraId="5B68D745" w14:textId="77777777" w:rsidR="00297D1E" w:rsidRDefault="00297D1E">
      <w:pPr>
        <w:pStyle w:val="Textodecomentrio"/>
      </w:pPr>
    </w:p>
    <w:p w14:paraId="60174B87" w14:textId="77777777" w:rsidR="00297D1E" w:rsidRDefault="00297D1E">
      <w:pPr>
        <w:pStyle w:val="Textodecomentrio"/>
      </w:pPr>
      <w:r>
        <w:t>CLIENTE_VEICULO</w:t>
      </w:r>
    </w:p>
    <w:p w14:paraId="78B97599" w14:textId="77777777" w:rsidR="00297D1E" w:rsidRDefault="00297D1E">
      <w:pPr>
        <w:pStyle w:val="Textodecomentrio"/>
      </w:pPr>
      <w:r>
        <w:t>-faltou data fechamento (ele pode ser vendido lembra)</w:t>
      </w:r>
    </w:p>
    <w:p w14:paraId="7DE15C93" w14:textId="77777777" w:rsidR="00297D1E" w:rsidRDefault="00297D1E">
      <w:pPr>
        <w:pStyle w:val="Textodecomentrio"/>
      </w:pPr>
    </w:p>
    <w:p w14:paraId="49A9661E" w14:textId="77777777" w:rsidR="00297D1E" w:rsidRDefault="00297D1E">
      <w:pPr>
        <w:pStyle w:val="Textodecomentrio"/>
      </w:pPr>
      <w:r>
        <w:t>MECANICOS</w:t>
      </w:r>
    </w:p>
    <w:p w14:paraId="02BF6A57" w14:textId="77777777" w:rsidR="00297D1E" w:rsidRDefault="00297D1E">
      <w:pPr>
        <w:pStyle w:val="Textodecomentrio"/>
      </w:pPr>
      <w:r>
        <w:t xml:space="preserve"> - ver </w:t>
      </w:r>
      <w:proofErr w:type="spellStart"/>
      <w:r>
        <w:t>comentariows</w:t>
      </w:r>
      <w:proofErr w:type="spellEnd"/>
      <w:r>
        <w:t xml:space="preserve"> de tamanho do cliente</w:t>
      </w:r>
    </w:p>
    <w:p w14:paraId="045F2C21" w14:textId="77777777" w:rsidR="00297D1E" w:rsidRDefault="00297D1E">
      <w:pPr>
        <w:pStyle w:val="Textodecomentrio"/>
      </w:pPr>
      <w:r>
        <w:t xml:space="preserve"> - campo percentual-</w:t>
      </w:r>
      <w:proofErr w:type="spellStart"/>
      <w:r>
        <w:t>comissao</w:t>
      </w:r>
      <w:proofErr w:type="spellEnd"/>
      <w:r>
        <w:t xml:space="preserve"> deve ser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pq</w:t>
      </w:r>
      <w:proofErr w:type="spellEnd"/>
      <w:r>
        <w:t xml:space="preserve"> será usado para calculo</w:t>
      </w:r>
    </w:p>
    <w:p w14:paraId="522C9B06" w14:textId="77777777" w:rsidR="00297D1E" w:rsidRDefault="00297D1E">
      <w:pPr>
        <w:pStyle w:val="Textodecomentrio"/>
      </w:pPr>
    </w:p>
    <w:p w14:paraId="14440605" w14:textId="77777777" w:rsidR="00297D1E" w:rsidRDefault="00297D1E">
      <w:pPr>
        <w:pStyle w:val="Textodecomentrio"/>
      </w:pPr>
      <w:r>
        <w:t>OS</w:t>
      </w:r>
    </w:p>
    <w:p w14:paraId="10A7B800" w14:textId="77777777" w:rsidR="00297D1E" w:rsidRDefault="00297D1E">
      <w:pPr>
        <w:pStyle w:val="Textodecomentrio"/>
      </w:pPr>
      <w:r>
        <w:t xml:space="preserve"> - chave </w:t>
      </w:r>
      <w:proofErr w:type="spellStart"/>
      <w:r>
        <w:t>cod_produto_os</w:t>
      </w:r>
      <w:proofErr w:type="spellEnd"/>
      <w:r>
        <w:t xml:space="preserve"> não deve estar ali, é </w:t>
      </w:r>
      <w:proofErr w:type="spellStart"/>
      <w:r>
        <w:t>cod_os</w:t>
      </w:r>
      <w:proofErr w:type="spellEnd"/>
      <w:r>
        <w:t xml:space="preserve"> que vai para a PRODUOS_OS</w:t>
      </w:r>
    </w:p>
    <w:p w14:paraId="0D4A84BC" w14:textId="77777777" w:rsidR="00297D1E" w:rsidRDefault="00297D1E" w:rsidP="006D3360">
      <w:pPr>
        <w:pStyle w:val="Textodecomentrio"/>
      </w:pPr>
      <w:r>
        <w:t xml:space="preserve">- chave </w:t>
      </w:r>
      <w:proofErr w:type="spellStart"/>
      <w:r>
        <w:t>cod_mecanico_servico</w:t>
      </w:r>
      <w:proofErr w:type="spellEnd"/>
      <w:r>
        <w:t xml:space="preserve"> não deve estar ali, é </w:t>
      </w:r>
      <w:proofErr w:type="spellStart"/>
      <w:r>
        <w:t>cod_os</w:t>
      </w:r>
      <w:proofErr w:type="spellEnd"/>
      <w:r>
        <w:t xml:space="preserve"> que vai para a MECANICO_SERVICO</w:t>
      </w:r>
    </w:p>
    <w:p w14:paraId="7ED2E4A1" w14:textId="77777777" w:rsidR="00297D1E" w:rsidRDefault="00297D1E">
      <w:pPr>
        <w:pStyle w:val="Textodecomentrio"/>
      </w:pPr>
      <w:r>
        <w:t>- status esta como numérico, é isso mesmo?</w:t>
      </w:r>
    </w:p>
    <w:p w14:paraId="7B99E780" w14:textId="77777777" w:rsidR="00297D1E" w:rsidRDefault="00297D1E">
      <w:pPr>
        <w:pStyle w:val="Textodecomentrio"/>
      </w:pPr>
      <w:r>
        <w:t xml:space="preserve">- acho que faltou data do pagamento </w:t>
      </w:r>
      <w:proofErr w:type="spellStart"/>
      <w:r>
        <w:t>pq</w:t>
      </w:r>
      <w:proofErr w:type="spellEnd"/>
      <w:r>
        <w:t xml:space="preserve"> se não me engano colocaram filtros por data </w:t>
      </w:r>
    </w:p>
    <w:p w14:paraId="5A5312CF" w14:textId="77777777" w:rsidR="00297D1E" w:rsidRDefault="00297D1E">
      <w:pPr>
        <w:pStyle w:val="Textodecomentrio"/>
      </w:pPr>
      <w:r>
        <w:t xml:space="preserve">*** verifiquem os filtros que usarão nos relatórios se esse campo não faltara aqui </w:t>
      </w:r>
    </w:p>
    <w:p w14:paraId="40056C09" w14:textId="77777777" w:rsidR="00297D1E" w:rsidRDefault="00297D1E">
      <w:pPr>
        <w:pStyle w:val="Textodecomentrio"/>
      </w:pPr>
    </w:p>
    <w:p w14:paraId="2B0E7122" w14:textId="77777777" w:rsidR="00297D1E" w:rsidRDefault="00297D1E">
      <w:pPr>
        <w:pStyle w:val="Textodecomentrio"/>
      </w:pPr>
      <w:r>
        <w:t>PRODUTOS_OS</w:t>
      </w:r>
    </w:p>
    <w:p w14:paraId="6416F35A" w14:textId="77777777" w:rsidR="00297D1E" w:rsidRDefault="00297D1E" w:rsidP="00302D31">
      <w:pPr>
        <w:pStyle w:val="Textodecomentrio"/>
      </w:pPr>
      <w:r>
        <w:t xml:space="preserve"> -eu colocaria o valor do produto e quantidade de produto</w:t>
      </w:r>
    </w:p>
    <w:p w14:paraId="5F82A0E8" w14:textId="77777777" w:rsidR="00297D1E" w:rsidRDefault="00297D1E" w:rsidP="00302D31">
      <w:pPr>
        <w:pStyle w:val="Textodecomentrio"/>
      </w:pPr>
    </w:p>
    <w:p w14:paraId="3163BC9F" w14:textId="77777777" w:rsidR="00297D1E" w:rsidRDefault="00297D1E" w:rsidP="00302D31">
      <w:pPr>
        <w:pStyle w:val="Textodecomentrio"/>
      </w:pPr>
      <w:r>
        <w:t>MECANICO_OS</w:t>
      </w:r>
    </w:p>
    <w:p w14:paraId="5A47FF85" w14:textId="77777777" w:rsidR="00297D1E" w:rsidRDefault="00297D1E" w:rsidP="00302D31">
      <w:pPr>
        <w:pStyle w:val="Textodecomentrio"/>
      </w:pPr>
      <w:r>
        <w:t>- faltou campo valor do serviço</w:t>
      </w:r>
    </w:p>
    <w:p w14:paraId="17227067" w14:textId="77777777" w:rsidR="00297D1E" w:rsidRDefault="00297D1E" w:rsidP="00302D31">
      <w:pPr>
        <w:pStyle w:val="Textodecomentrio"/>
      </w:pPr>
      <w:r>
        <w:t xml:space="preserve">** será que não é legal colocar se o serviço já foi concluído? A não ser que </w:t>
      </w:r>
      <w:proofErr w:type="spellStart"/>
      <w:r>
        <w:t>so</w:t>
      </w:r>
      <w:proofErr w:type="spellEnd"/>
      <w:r>
        <w:t xml:space="preserve"> colocarão o status de fechado na OS</w:t>
      </w:r>
    </w:p>
    <w:p w14:paraId="1F3EE627" w14:textId="77777777" w:rsidR="00297D1E" w:rsidRDefault="00297D1E" w:rsidP="00302D31">
      <w:pPr>
        <w:pStyle w:val="Textodecomentrio"/>
      </w:pPr>
    </w:p>
    <w:p w14:paraId="4B102BA0" w14:textId="77777777" w:rsidR="00297D1E" w:rsidRDefault="00297D1E" w:rsidP="00302D31">
      <w:pPr>
        <w:pStyle w:val="Textodecomentrio"/>
      </w:pPr>
    </w:p>
    <w:p w14:paraId="46668193" w14:textId="77777777" w:rsidR="00297D1E" w:rsidRDefault="00297D1E" w:rsidP="00302D31">
      <w:pPr>
        <w:pStyle w:val="Textodecomentrio"/>
      </w:pPr>
    </w:p>
    <w:p w14:paraId="6585C62F" w14:textId="77777777" w:rsidR="00297D1E" w:rsidRDefault="00297D1E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3A970C33" w15:done="0"/>
  <w15:commentEx w15:paraId="4FBBC2C3" w15:done="0"/>
  <w15:commentEx w15:paraId="712BA28E" w15:done="0"/>
  <w15:commentEx w15:paraId="32081B1F" w15:done="0"/>
  <w15:commentEx w15:paraId="7C053FB6" w15:done="0"/>
  <w15:commentEx w15:paraId="333EA66E" w15:done="0"/>
  <w15:commentEx w15:paraId="0583AAFF" w15:done="0"/>
  <w15:commentEx w15:paraId="244CAA12" w15:done="0"/>
  <w15:commentEx w15:paraId="480DA618" w15:done="0"/>
  <w15:commentEx w15:paraId="14167183" w15:done="0"/>
  <w15:commentEx w15:paraId="68F95207" w15:done="0"/>
  <w15:commentEx w15:paraId="169C112F" w15:done="0"/>
  <w15:commentEx w15:paraId="6585C62F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4CE23D" w14:textId="77777777" w:rsidR="00E53C2F" w:rsidRDefault="00E53C2F" w:rsidP="00525782">
      <w:pPr>
        <w:spacing w:after="0" w:line="240" w:lineRule="auto"/>
      </w:pPr>
      <w:r>
        <w:separator/>
      </w:r>
    </w:p>
  </w:endnote>
  <w:endnote w:type="continuationSeparator" w:id="0">
    <w:p w14:paraId="48B3EF2D" w14:textId="77777777" w:rsidR="00E53C2F" w:rsidRDefault="00E53C2F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297D1E" w:rsidRPr="00AA1CDD" w:rsidRDefault="00297D1E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2BB944" w14:textId="77777777" w:rsidR="00E53C2F" w:rsidRDefault="00E53C2F" w:rsidP="00525782">
      <w:pPr>
        <w:spacing w:after="0" w:line="240" w:lineRule="auto"/>
      </w:pPr>
      <w:r>
        <w:separator/>
      </w:r>
    </w:p>
  </w:footnote>
  <w:footnote w:type="continuationSeparator" w:id="0">
    <w:p w14:paraId="44847B9B" w14:textId="77777777" w:rsidR="00E53C2F" w:rsidRDefault="00E53C2F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773B"/>
    <w:rsid w:val="000A1365"/>
    <w:rsid w:val="000B0642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C37C7"/>
    <w:rsid w:val="001C5E75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DC4"/>
    <w:rsid w:val="00381CE8"/>
    <w:rsid w:val="00390147"/>
    <w:rsid w:val="00390CC8"/>
    <w:rsid w:val="003957AC"/>
    <w:rsid w:val="003964B0"/>
    <w:rsid w:val="003A24B2"/>
    <w:rsid w:val="003A37A0"/>
    <w:rsid w:val="003A724C"/>
    <w:rsid w:val="003B1132"/>
    <w:rsid w:val="003C0FDC"/>
    <w:rsid w:val="003C3A5E"/>
    <w:rsid w:val="003D6267"/>
    <w:rsid w:val="003E0338"/>
    <w:rsid w:val="003E23F3"/>
    <w:rsid w:val="003E4F10"/>
    <w:rsid w:val="003F3D1F"/>
    <w:rsid w:val="003F6B25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805F8"/>
    <w:rsid w:val="00484BCE"/>
    <w:rsid w:val="00485CDE"/>
    <w:rsid w:val="00487351"/>
    <w:rsid w:val="0049615C"/>
    <w:rsid w:val="0049789B"/>
    <w:rsid w:val="004A132C"/>
    <w:rsid w:val="004A2F8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228BF"/>
    <w:rsid w:val="00927F5A"/>
    <w:rsid w:val="00936E26"/>
    <w:rsid w:val="0093784A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F0038"/>
    <w:rsid w:val="00DF6D8F"/>
    <w:rsid w:val="00E01CBF"/>
    <w:rsid w:val="00E01DB7"/>
    <w:rsid w:val="00E04115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F8CC3C-804E-4B80-9135-E5EF0549E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6671</TotalTime>
  <Pages>73</Pages>
  <Words>4874</Words>
  <Characters>26324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DAVI MEDEIROS DA SILVA</cp:lastModifiedBy>
  <cp:revision>295</cp:revision>
  <dcterms:created xsi:type="dcterms:W3CDTF">2016-07-04T22:32:00Z</dcterms:created>
  <dcterms:modified xsi:type="dcterms:W3CDTF">2017-02-28T16:08:00Z</dcterms:modified>
</cp:coreProperties>
</file>