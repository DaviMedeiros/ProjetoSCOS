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191437A5" w14:textId="77777777" w:rsidR="00BD59FF" w:rsidRDefault="00CC1074" w:rsidP="00CC7FF1">
      <w:pPr>
        <w:pStyle w:val="SemEspaamento"/>
      </w:pPr>
      <w:bookmarkStart w:id="0" w:name="_Toc451522195"/>
      <w:r>
        <w:t>FATEC - OURINHOS</w:t>
      </w:r>
      <w:bookmarkEnd w:id="0"/>
    </w:p>
    <w:p w14:paraId="37A7705C" w14:textId="77777777" w:rsidR="00BD59FF" w:rsidRDefault="00CC1074" w:rsidP="00670F01">
      <w:pPr>
        <w:spacing w:after="0" w:line="259" w:lineRule="auto"/>
        <w:ind w:left="0" w:right="1241" w:firstLine="0"/>
        <w:jc w:val="center"/>
      </w:pPr>
      <w:r>
        <w:rPr>
          <w:b/>
          <w:sz w:val="32"/>
        </w:rPr>
        <w:t>ANÁLISE E DESENVOLVIMENTO DE SISTEMAS</w:t>
      </w:r>
    </w:p>
    <w:p w14:paraId="2D8E54D6" w14:textId="77777777" w:rsidR="00BD59FF" w:rsidRDefault="00CC1074" w:rsidP="00670F01">
      <w:pPr>
        <w:spacing w:after="84" w:line="239" w:lineRule="auto"/>
        <w:ind w:left="1729" w:right="2283" w:firstLine="0"/>
        <w:jc w:val="center"/>
      </w:pPr>
      <w:r>
        <w:rPr>
          <w:b/>
          <w:sz w:val="23"/>
        </w:rPr>
        <w:t>ENGENHARIA DE SOFTWARE II</w:t>
      </w:r>
      <w:r w:rsidR="00EA33E8">
        <w:rPr>
          <w:b/>
          <w:sz w:val="23"/>
        </w:rPr>
        <w:t xml:space="preserve"> e III</w:t>
      </w:r>
    </w:p>
    <w:p w14:paraId="4859604C" w14:textId="77777777" w:rsidR="00BD59FF" w:rsidRDefault="00BD59FF" w:rsidP="00670F01">
      <w:pPr>
        <w:spacing w:after="0" w:line="259" w:lineRule="auto"/>
        <w:ind w:left="0" w:firstLine="0"/>
        <w:jc w:val="center"/>
      </w:pPr>
    </w:p>
    <w:p w14:paraId="27D0132F" w14:textId="77777777" w:rsidR="00BD59FF" w:rsidRDefault="00BD59FF" w:rsidP="00670F01">
      <w:pPr>
        <w:spacing w:after="0" w:line="259" w:lineRule="auto"/>
        <w:ind w:left="0" w:firstLine="0"/>
        <w:jc w:val="center"/>
      </w:pPr>
    </w:p>
    <w:p w14:paraId="747CC82A" w14:textId="77777777" w:rsidR="00BD59FF" w:rsidRDefault="00BD59FF" w:rsidP="00670F01">
      <w:pPr>
        <w:spacing w:after="0" w:line="259" w:lineRule="auto"/>
        <w:ind w:left="0" w:firstLine="0"/>
        <w:jc w:val="center"/>
      </w:pPr>
    </w:p>
    <w:p w14:paraId="7217E825" w14:textId="77777777" w:rsidR="00BD59FF" w:rsidRDefault="00BD59FF" w:rsidP="00670F01">
      <w:pPr>
        <w:spacing w:after="0" w:line="259" w:lineRule="auto"/>
        <w:ind w:left="0" w:firstLine="0"/>
        <w:jc w:val="center"/>
      </w:pPr>
    </w:p>
    <w:p w14:paraId="1A31BB12" w14:textId="77777777" w:rsidR="00BD59FF" w:rsidRDefault="00BD59FF" w:rsidP="00670F01">
      <w:pPr>
        <w:spacing w:after="0" w:line="259" w:lineRule="auto"/>
        <w:ind w:left="0" w:firstLine="0"/>
        <w:jc w:val="center"/>
      </w:pPr>
    </w:p>
    <w:p w14:paraId="00E25D1C" w14:textId="77777777" w:rsidR="00BD59FF" w:rsidRDefault="00BD59FF" w:rsidP="00670F01">
      <w:pPr>
        <w:spacing w:after="0" w:line="259" w:lineRule="auto"/>
        <w:ind w:left="0" w:firstLine="0"/>
        <w:jc w:val="center"/>
      </w:pPr>
    </w:p>
    <w:p w14:paraId="071ABE29" w14:textId="77777777" w:rsidR="00BD59FF" w:rsidRDefault="00BD59FF" w:rsidP="00670F01">
      <w:pPr>
        <w:spacing w:after="0" w:line="259" w:lineRule="auto"/>
        <w:ind w:left="0" w:firstLine="0"/>
        <w:jc w:val="center"/>
      </w:pPr>
    </w:p>
    <w:p w14:paraId="27FDED36" w14:textId="77777777" w:rsidR="00BD59FF" w:rsidRDefault="00BD59FF" w:rsidP="00670F01">
      <w:pPr>
        <w:spacing w:after="7" w:line="259" w:lineRule="auto"/>
        <w:ind w:left="0" w:firstLine="0"/>
        <w:jc w:val="center"/>
      </w:pPr>
    </w:p>
    <w:p w14:paraId="5381E614" w14:textId="77777777" w:rsidR="00BD59FF" w:rsidRDefault="00CC1074" w:rsidP="00CC7FF1">
      <w:pPr>
        <w:pStyle w:val="SemEspaamento"/>
      </w:pPr>
      <w:r>
        <w:t>PROJETO</w:t>
      </w:r>
    </w:p>
    <w:p w14:paraId="39646AF7" w14:textId="77777777" w:rsidR="00BD59FF" w:rsidRDefault="00246EE0" w:rsidP="00035079">
      <w:pPr>
        <w:spacing w:after="0"/>
        <w:ind w:right="613"/>
        <w:jc w:val="center"/>
      </w:pPr>
      <w:r>
        <w:t>SCOS (Sistema d</w:t>
      </w:r>
      <w:r w:rsidR="00035079">
        <w:t>e Comissão e Ordens de Serviço) oficina</w:t>
      </w:r>
      <w:r w:rsidR="009D5306">
        <w:t xml:space="preserve"> mecânica</w:t>
      </w:r>
    </w:p>
    <w:p w14:paraId="5C6851DB" w14:textId="77777777" w:rsidR="00BD59FF" w:rsidRDefault="00BD59FF" w:rsidP="00670F01">
      <w:pPr>
        <w:spacing w:after="0" w:line="259" w:lineRule="auto"/>
        <w:ind w:left="0" w:right="555" w:firstLine="0"/>
        <w:jc w:val="center"/>
      </w:pPr>
    </w:p>
    <w:p w14:paraId="29192D61" w14:textId="77777777" w:rsidR="00BD59FF" w:rsidRDefault="00BD59FF" w:rsidP="00670F01">
      <w:pPr>
        <w:spacing w:after="0" w:line="259" w:lineRule="auto"/>
        <w:ind w:left="0" w:right="555" w:firstLine="0"/>
        <w:jc w:val="center"/>
      </w:pPr>
    </w:p>
    <w:p w14:paraId="45EEAE84" w14:textId="77777777" w:rsidR="00BD59FF" w:rsidRDefault="00BD59FF" w:rsidP="00670F01">
      <w:pPr>
        <w:spacing w:after="0" w:line="259" w:lineRule="auto"/>
        <w:ind w:left="0" w:right="555" w:firstLine="0"/>
        <w:jc w:val="center"/>
      </w:pPr>
    </w:p>
    <w:p w14:paraId="70A9D458" w14:textId="77777777" w:rsidR="00BD59FF" w:rsidRDefault="00BD59FF" w:rsidP="00670F01">
      <w:pPr>
        <w:spacing w:after="0" w:line="259" w:lineRule="auto"/>
        <w:ind w:left="0" w:right="555" w:firstLine="0"/>
        <w:jc w:val="center"/>
      </w:pPr>
    </w:p>
    <w:p w14:paraId="3E441E5E" w14:textId="77777777" w:rsidR="00BD59FF" w:rsidRDefault="00BD59FF" w:rsidP="00670F01">
      <w:pPr>
        <w:spacing w:after="0" w:line="259" w:lineRule="auto"/>
        <w:ind w:left="0" w:right="555" w:firstLine="0"/>
        <w:jc w:val="center"/>
      </w:pPr>
    </w:p>
    <w:p w14:paraId="564DD34A" w14:textId="77777777" w:rsidR="00BD59FF" w:rsidRDefault="00BD59FF" w:rsidP="00670F01">
      <w:pPr>
        <w:spacing w:after="0" w:line="259" w:lineRule="auto"/>
        <w:ind w:left="0" w:right="555" w:firstLine="0"/>
        <w:jc w:val="center"/>
      </w:pPr>
    </w:p>
    <w:p w14:paraId="02AFA13E" w14:textId="77777777" w:rsidR="00BD59FF" w:rsidRDefault="00BD59FF" w:rsidP="00670F01">
      <w:pPr>
        <w:spacing w:after="0" w:line="259" w:lineRule="auto"/>
        <w:ind w:left="0" w:right="555" w:firstLine="0"/>
        <w:jc w:val="center"/>
      </w:pPr>
    </w:p>
    <w:p w14:paraId="26C97575" w14:textId="77777777" w:rsidR="00BD59FF" w:rsidRDefault="00BD59FF" w:rsidP="00670F01">
      <w:pPr>
        <w:spacing w:after="0" w:line="259" w:lineRule="auto"/>
        <w:ind w:left="0" w:right="555" w:firstLine="0"/>
        <w:jc w:val="center"/>
      </w:pPr>
    </w:p>
    <w:p w14:paraId="19ABCA3F" w14:textId="77777777" w:rsidR="00BD59FF" w:rsidRDefault="00BD59FF" w:rsidP="00670F01">
      <w:pPr>
        <w:spacing w:after="0" w:line="259" w:lineRule="auto"/>
        <w:ind w:left="0" w:right="555" w:firstLine="0"/>
        <w:jc w:val="center"/>
      </w:pPr>
    </w:p>
    <w:p w14:paraId="6E7A9AF7" w14:textId="77777777" w:rsidR="00BD59FF" w:rsidRDefault="00BD59FF" w:rsidP="00670F01">
      <w:pPr>
        <w:spacing w:after="0" w:line="259" w:lineRule="auto"/>
        <w:ind w:left="0" w:right="555" w:firstLine="0"/>
        <w:jc w:val="center"/>
      </w:pPr>
    </w:p>
    <w:p w14:paraId="7097EBE4" w14:textId="77777777" w:rsidR="00BD59FF" w:rsidRDefault="00BD59FF" w:rsidP="00670F01">
      <w:pPr>
        <w:spacing w:after="0" w:line="259" w:lineRule="auto"/>
        <w:ind w:left="0" w:right="555" w:firstLine="0"/>
        <w:jc w:val="center"/>
      </w:pPr>
    </w:p>
    <w:p w14:paraId="0F4174E7" w14:textId="77777777" w:rsidR="00BD59FF" w:rsidRDefault="00BD59FF" w:rsidP="00670F01">
      <w:pPr>
        <w:spacing w:after="0" w:line="259" w:lineRule="auto"/>
        <w:ind w:left="0" w:right="555" w:firstLine="0"/>
        <w:jc w:val="center"/>
      </w:pPr>
    </w:p>
    <w:p w14:paraId="5D2E8B1F" w14:textId="77777777" w:rsidR="00BD59FF" w:rsidRDefault="00BD59FF" w:rsidP="00670F01">
      <w:pPr>
        <w:spacing w:after="0" w:line="259" w:lineRule="auto"/>
        <w:ind w:left="0" w:right="555" w:firstLine="0"/>
        <w:jc w:val="center"/>
      </w:pPr>
    </w:p>
    <w:p w14:paraId="5D9C0FDB" w14:textId="77777777" w:rsidR="00BD59FF" w:rsidRDefault="00BD59FF" w:rsidP="00670F01">
      <w:pPr>
        <w:spacing w:after="0" w:line="259" w:lineRule="auto"/>
        <w:ind w:left="0" w:right="555" w:firstLine="0"/>
        <w:jc w:val="center"/>
      </w:pPr>
    </w:p>
    <w:p w14:paraId="47193E78" w14:textId="77777777" w:rsidR="00BD59FF" w:rsidRDefault="00BD59FF" w:rsidP="00670F01">
      <w:pPr>
        <w:spacing w:after="0" w:line="259" w:lineRule="auto"/>
        <w:ind w:left="0" w:right="555" w:firstLine="0"/>
        <w:jc w:val="center"/>
      </w:pPr>
    </w:p>
    <w:p w14:paraId="2E7E4960" w14:textId="77777777" w:rsidR="00BD59FF" w:rsidRDefault="00BD59FF" w:rsidP="00670F01">
      <w:pPr>
        <w:spacing w:after="0" w:line="259" w:lineRule="auto"/>
        <w:ind w:left="0" w:right="555" w:firstLine="0"/>
        <w:jc w:val="center"/>
      </w:pPr>
    </w:p>
    <w:p w14:paraId="3DD1C22A" w14:textId="77777777" w:rsidR="00BD59FF" w:rsidRDefault="00BD59FF" w:rsidP="00670F01">
      <w:pPr>
        <w:spacing w:after="0" w:line="259" w:lineRule="auto"/>
        <w:ind w:left="0" w:right="555" w:firstLine="0"/>
        <w:jc w:val="center"/>
      </w:pPr>
    </w:p>
    <w:p w14:paraId="33129A61" w14:textId="77777777" w:rsidR="00BD59FF" w:rsidRDefault="00BD59FF" w:rsidP="00670F01">
      <w:pPr>
        <w:spacing w:after="0" w:line="259" w:lineRule="auto"/>
        <w:ind w:left="0" w:right="555" w:firstLine="0"/>
        <w:jc w:val="center"/>
      </w:pPr>
    </w:p>
    <w:p w14:paraId="6BB93BE6" w14:textId="77777777" w:rsidR="00BD59FF" w:rsidRDefault="00BD59FF" w:rsidP="00670F01">
      <w:pPr>
        <w:spacing w:after="0" w:line="259" w:lineRule="auto"/>
        <w:ind w:left="0" w:right="555" w:firstLine="0"/>
        <w:jc w:val="center"/>
      </w:pPr>
    </w:p>
    <w:p w14:paraId="3C3BDD64" w14:textId="77777777" w:rsidR="00BD59FF" w:rsidRDefault="00BD59FF" w:rsidP="00670F01">
      <w:pPr>
        <w:spacing w:after="0" w:line="259" w:lineRule="auto"/>
        <w:ind w:left="0" w:right="555" w:firstLine="0"/>
        <w:jc w:val="center"/>
      </w:pPr>
    </w:p>
    <w:p w14:paraId="5FA92276" w14:textId="77777777" w:rsidR="00BD59FF" w:rsidRDefault="00BD59FF" w:rsidP="00670F01">
      <w:pPr>
        <w:spacing w:after="0" w:line="259" w:lineRule="auto"/>
        <w:ind w:left="0" w:right="555" w:firstLine="0"/>
        <w:jc w:val="center"/>
      </w:pPr>
    </w:p>
    <w:p w14:paraId="769C0099" w14:textId="77777777" w:rsidR="00BD59FF" w:rsidRDefault="00BD59FF" w:rsidP="00670F01">
      <w:pPr>
        <w:spacing w:after="0" w:line="259" w:lineRule="auto"/>
        <w:ind w:left="0" w:right="555" w:firstLine="0"/>
        <w:jc w:val="center"/>
      </w:pPr>
    </w:p>
    <w:p w14:paraId="59CFF7D3" w14:textId="77777777" w:rsidR="00BD59FF" w:rsidRDefault="00BD59FF" w:rsidP="00670F01">
      <w:pPr>
        <w:spacing w:after="0" w:line="259" w:lineRule="auto"/>
        <w:ind w:left="0" w:right="555" w:firstLine="0"/>
        <w:jc w:val="center"/>
      </w:pPr>
    </w:p>
    <w:p w14:paraId="1A633870" w14:textId="77777777" w:rsidR="00BD59FF" w:rsidRDefault="00BD59FF" w:rsidP="00670F01">
      <w:pPr>
        <w:spacing w:after="0" w:line="259" w:lineRule="auto"/>
        <w:ind w:left="0" w:right="555" w:firstLine="0"/>
        <w:jc w:val="center"/>
      </w:pPr>
    </w:p>
    <w:p w14:paraId="6B78F1E8" w14:textId="77777777" w:rsidR="00EA33E8" w:rsidRDefault="00EA33E8" w:rsidP="00670F01">
      <w:pPr>
        <w:spacing w:after="0" w:line="259" w:lineRule="auto"/>
        <w:ind w:left="0" w:right="555" w:firstLine="0"/>
        <w:jc w:val="center"/>
      </w:pPr>
    </w:p>
    <w:p w14:paraId="19E54D97" w14:textId="77777777" w:rsidR="00EA33E8" w:rsidRDefault="00EA33E8" w:rsidP="00670F01">
      <w:pPr>
        <w:spacing w:after="0" w:line="259" w:lineRule="auto"/>
        <w:ind w:left="0" w:right="555" w:firstLine="0"/>
        <w:jc w:val="center"/>
      </w:pPr>
    </w:p>
    <w:p w14:paraId="0CDE5A86" w14:textId="77777777" w:rsidR="00950FE6" w:rsidRDefault="00950FE6" w:rsidP="00670F01">
      <w:pPr>
        <w:spacing w:after="0" w:line="259" w:lineRule="auto"/>
        <w:ind w:left="0" w:right="555" w:firstLine="0"/>
        <w:jc w:val="center"/>
      </w:pPr>
    </w:p>
    <w:p w14:paraId="494370CA" w14:textId="77777777" w:rsidR="00950FE6" w:rsidRDefault="00950FE6" w:rsidP="00670F01">
      <w:pPr>
        <w:spacing w:after="0" w:line="259" w:lineRule="auto"/>
        <w:ind w:left="0" w:right="555" w:firstLine="0"/>
        <w:jc w:val="center"/>
      </w:pPr>
    </w:p>
    <w:p w14:paraId="407549F3" w14:textId="77777777" w:rsidR="00950FE6" w:rsidRDefault="00950FE6" w:rsidP="00950FE6">
      <w:pPr>
        <w:spacing w:after="0" w:line="259" w:lineRule="auto"/>
        <w:ind w:left="0" w:right="555" w:firstLine="0"/>
        <w:jc w:val="center"/>
      </w:pPr>
    </w:p>
    <w:p w14:paraId="6EA2B508" w14:textId="77777777" w:rsidR="00BD59FF" w:rsidRDefault="00CC1074" w:rsidP="00950FE6">
      <w:pPr>
        <w:spacing w:after="0" w:line="259" w:lineRule="auto"/>
        <w:ind w:left="10" w:right="620"/>
        <w:jc w:val="center"/>
      </w:pPr>
      <w:r>
        <w:t>OURINHOS</w:t>
      </w:r>
    </w:p>
    <w:p w14:paraId="5A842FF5" w14:textId="77777777" w:rsidR="00C04409" w:rsidRDefault="009D5306" w:rsidP="00C04409">
      <w:pPr>
        <w:spacing w:after="59" w:line="259" w:lineRule="auto"/>
        <w:ind w:left="0" w:right="621" w:firstLine="0"/>
        <w:jc w:val="center"/>
        <w:rPr>
          <w:sz w:val="23"/>
        </w:rPr>
      </w:pPr>
      <w:r>
        <w:rPr>
          <w:sz w:val="23"/>
        </w:rPr>
        <w:t>2016</w:t>
      </w:r>
    </w:p>
    <w:p w14:paraId="13CAC0E2" w14:textId="3D755D2C" w:rsidR="00BD59FF" w:rsidRDefault="00CC1074" w:rsidP="00C04409">
      <w:pPr>
        <w:spacing w:after="59" w:line="259" w:lineRule="auto"/>
        <w:ind w:left="0" w:right="621" w:firstLine="0"/>
        <w:jc w:val="center"/>
      </w:pPr>
      <w:r>
        <w:rPr>
          <w:b/>
          <w:sz w:val="32"/>
        </w:rPr>
        <w:t xml:space="preserve"> </w:t>
      </w:r>
    </w:p>
    <w:p w14:paraId="645662A9" w14:textId="77777777" w:rsidR="00BD59FF" w:rsidRPr="00C04409" w:rsidRDefault="00CC1074" w:rsidP="00C04409">
      <w:pPr>
        <w:spacing w:line="240" w:lineRule="auto"/>
        <w:ind w:left="11" w:right="624" w:hanging="11"/>
        <w:jc w:val="center"/>
        <w:rPr>
          <w:b/>
          <w:sz w:val="36"/>
          <w:szCs w:val="36"/>
        </w:rPr>
      </w:pPr>
      <w:r w:rsidRPr="00C04409">
        <w:rPr>
          <w:b/>
          <w:sz w:val="36"/>
          <w:szCs w:val="36"/>
        </w:rPr>
        <w:lastRenderedPageBreak/>
        <w:t>FATEC - OURINHOS</w:t>
      </w:r>
    </w:p>
    <w:p w14:paraId="6113CEF3" w14:textId="77777777" w:rsidR="00BD59FF" w:rsidRDefault="00CC1074" w:rsidP="00C04409">
      <w:pPr>
        <w:spacing w:after="156" w:line="240" w:lineRule="auto"/>
        <w:ind w:left="614" w:firstLine="0"/>
        <w:jc w:val="left"/>
      </w:pPr>
      <w:r>
        <w:rPr>
          <w:b/>
          <w:sz w:val="32"/>
        </w:rPr>
        <w:t xml:space="preserve">ANÁLISE E DESENVOLVIMENTO DE SISTEMAS </w:t>
      </w:r>
    </w:p>
    <w:p w14:paraId="4FF72D26" w14:textId="77777777" w:rsidR="00BD59FF" w:rsidRDefault="00CC1074">
      <w:pPr>
        <w:spacing w:after="201" w:line="259" w:lineRule="auto"/>
        <w:ind w:left="2435"/>
        <w:jc w:val="left"/>
      </w:pPr>
      <w:r>
        <w:rPr>
          <w:b/>
        </w:rPr>
        <w:t xml:space="preserve">ENGENHARIA DE SOFTWARE II </w:t>
      </w:r>
      <w:r w:rsidR="00EA33E8">
        <w:rPr>
          <w:b/>
          <w:sz w:val="23"/>
        </w:rPr>
        <w:t>e III</w:t>
      </w:r>
    </w:p>
    <w:p w14:paraId="588BE1B8" w14:textId="77777777" w:rsidR="00BD59FF" w:rsidRDefault="00CC1074">
      <w:pPr>
        <w:spacing w:after="215" w:line="259" w:lineRule="auto"/>
        <w:ind w:left="0" w:right="560" w:firstLine="0"/>
        <w:jc w:val="center"/>
      </w:pPr>
      <w:r>
        <w:rPr>
          <w:sz w:val="22"/>
        </w:rPr>
        <w:t xml:space="preserve"> </w:t>
      </w:r>
    </w:p>
    <w:p w14:paraId="095F44A9" w14:textId="77777777" w:rsidR="00BD59FF" w:rsidRDefault="00CC1074">
      <w:pPr>
        <w:spacing w:after="309" w:line="259" w:lineRule="auto"/>
        <w:ind w:left="0" w:right="560" w:firstLine="0"/>
        <w:jc w:val="center"/>
      </w:pPr>
      <w:r>
        <w:rPr>
          <w:sz w:val="22"/>
        </w:rPr>
        <w:t xml:space="preserve"> </w:t>
      </w:r>
    </w:p>
    <w:p w14:paraId="26D9C1B1" w14:textId="77777777" w:rsidR="00BD59FF" w:rsidRDefault="00CC1074">
      <w:pPr>
        <w:spacing w:after="0" w:line="259" w:lineRule="auto"/>
        <w:ind w:left="10" w:right="620"/>
        <w:jc w:val="center"/>
      </w:pPr>
      <w:r>
        <w:rPr>
          <w:b/>
          <w:sz w:val="32"/>
        </w:rPr>
        <w:t>PROJETO</w:t>
      </w:r>
      <w:r>
        <w:rPr>
          <w:sz w:val="32"/>
        </w:rPr>
        <w:t xml:space="preserve"> </w:t>
      </w:r>
    </w:p>
    <w:p w14:paraId="0AE862EB" w14:textId="77777777" w:rsidR="009D5306" w:rsidRPr="009D5306" w:rsidRDefault="00246EE0" w:rsidP="009D5306">
      <w:pPr>
        <w:spacing w:after="0"/>
        <w:ind w:right="613"/>
        <w:jc w:val="center"/>
        <w:rPr>
          <w:sz w:val="23"/>
          <w:szCs w:val="23"/>
        </w:rPr>
      </w:pPr>
      <w:r>
        <w:t>SCOS (Sistema d</w:t>
      </w:r>
      <w:r w:rsidR="00035079">
        <w:t xml:space="preserve">e Comissão e Ordens de Serviço) </w:t>
      </w:r>
      <w:r w:rsidR="009D5306" w:rsidRPr="009D5306">
        <w:rPr>
          <w:sz w:val="23"/>
          <w:szCs w:val="23"/>
        </w:rPr>
        <w:t>oficina mecânica</w:t>
      </w:r>
    </w:p>
    <w:p w14:paraId="10278D04" w14:textId="77777777" w:rsidR="00BD59FF" w:rsidRDefault="00CC1074">
      <w:pPr>
        <w:spacing w:after="0" w:line="259" w:lineRule="auto"/>
        <w:ind w:left="0" w:right="533" w:firstLine="0"/>
        <w:jc w:val="center"/>
      </w:pPr>
      <w:r>
        <w:rPr>
          <w:b/>
          <w:sz w:val="32"/>
        </w:rPr>
        <w:t xml:space="preserve"> </w:t>
      </w:r>
    </w:p>
    <w:p w14:paraId="58599C68" w14:textId="77777777" w:rsidR="00BD59FF" w:rsidRDefault="00CC1074">
      <w:pPr>
        <w:spacing w:after="0" w:line="259" w:lineRule="auto"/>
        <w:ind w:left="0" w:right="533" w:firstLine="0"/>
        <w:jc w:val="center"/>
      </w:pPr>
      <w:r>
        <w:rPr>
          <w:b/>
          <w:sz w:val="32"/>
        </w:rPr>
        <w:t xml:space="preserve"> </w:t>
      </w:r>
    </w:p>
    <w:p w14:paraId="00D22657" w14:textId="77777777" w:rsidR="00BD59FF" w:rsidRDefault="00CC1074">
      <w:pPr>
        <w:spacing w:after="0" w:line="259" w:lineRule="auto"/>
        <w:ind w:left="0" w:right="533" w:firstLine="0"/>
        <w:jc w:val="center"/>
      </w:pPr>
      <w:r>
        <w:rPr>
          <w:b/>
          <w:sz w:val="32"/>
        </w:rPr>
        <w:t xml:space="preserve"> </w:t>
      </w:r>
    </w:p>
    <w:p w14:paraId="191581F1" w14:textId="77777777" w:rsidR="00BD59FF" w:rsidRPr="00CC7FF1" w:rsidRDefault="00CC1074" w:rsidP="00CC7FF1">
      <w:pPr>
        <w:pStyle w:val="SemEspaamento"/>
        <w:jc w:val="left"/>
        <w:rPr>
          <w:sz w:val="28"/>
          <w:szCs w:val="28"/>
        </w:rPr>
      </w:pPr>
      <w:r w:rsidRPr="00CC7FF1">
        <w:rPr>
          <w:sz w:val="28"/>
          <w:szCs w:val="28"/>
        </w:rPr>
        <w:t xml:space="preserve">ACADÊMICOS </w:t>
      </w:r>
    </w:p>
    <w:p w14:paraId="6926C614" w14:textId="77777777" w:rsidR="00BD59FF" w:rsidRDefault="00CC1074">
      <w:pPr>
        <w:spacing w:after="235" w:line="259" w:lineRule="auto"/>
        <w:ind w:left="0" w:right="560" w:firstLine="0"/>
        <w:jc w:val="center"/>
      </w:pPr>
      <w:r>
        <w:rPr>
          <w:sz w:val="22"/>
        </w:rPr>
        <w:t xml:space="preserve"> </w:t>
      </w:r>
    </w:p>
    <w:p w14:paraId="0F89D635" w14:textId="77777777" w:rsidR="00BD59FF" w:rsidRDefault="009D5306">
      <w:pPr>
        <w:spacing w:after="219" w:line="259" w:lineRule="auto"/>
        <w:ind w:left="10" w:right="621"/>
        <w:jc w:val="center"/>
      </w:pPr>
      <w:r>
        <w:t>Davi Medeiros da Silva</w:t>
      </w:r>
    </w:p>
    <w:p w14:paraId="35EB5E76" w14:textId="77777777" w:rsidR="009D5306" w:rsidRDefault="00D550D2">
      <w:pPr>
        <w:spacing w:after="219" w:line="259" w:lineRule="auto"/>
        <w:ind w:left="10" w:right="621"/>
        <w:jc w:val="center"/>
      </w:pPr>
      <w:r>
        <w:t>Guilherme de Lima Leonardo</w:t>
      </w:r>
    </w:p>
    <w:p w14:paraId="219398FB" w14:textId="77777777" w:rsidR="009D5306" w:rsidRDefault="009D5306">
      <w:pPr>
        <w:spacing w:after="219" w:line="259" w:lineRule="auto"/>
        <w:ind w:left="10" w:right="621"/>
        <w:jc w:val="center"/>
      </w:pPr>
      <w:r>
        <w:t xml:space="preserve">João </w:t>
      </w:r>
      <w:r w:rsidR="00D550D2">
        <w:t>Manoel de Oliveira Neto</w:t>
      </w:r>
    </w:p>
    <w:p w14:paraId="310B65B2" w14:textId="77777777" w:rsidR="009D5306" w:rsidRDefault="009D5306">
      <w:pPr>
        <w:spacing w:after="219" w:line="259" w:lineRule="auto"/>
        <w:ind w:left="10" w:right="621"/>
        <w:jc w:val="center"/>
      </w:pPr>
      <w:r>
        <w:t>Nathan Guilherme Francisquini Dariva</w:t>
      </w:r>
    </w:p>
    <w:p w14:paraId="1D493256" w14:textId="77777777" w:rsidR="00BD59FF" w:rsidRDefault="00CC1074">
      <w:pPr>
        <w:spacing w:after="215" w:line="259" w:lineRule="auto"/>
        <w:ind w:left="0" w:right="560" w:firstLine="0"/>
        <w:jc w:val="center"/>
      </w:pPr>
      <w:r>
        <w:rPr>
          <w:sz w:val="22"/>
        </w:rPr>
        <w:t xml:space="preserve"> </w:t>
      </w:r>
    </w:p>
    <w:p w14:paraId="1C1CCA76" w14:textId="77777777" w:rsidR="00035079" w:rsidRDefault="00035079">
      <w:pPr>
        <w:spacing w:after="230" w:line="259" w:lineRule="auto"/>
        <w:ind w:left="0" w:right="560" w:firstLine="0"/>
        <w:jc w:val="center"/>
        <w:rPr>
          <w:sz w:val="22"/>
        </w:rPr>
      </w:pPr>
    </w:p>
    <w:p w14:paraId="178FD3B5" w14:textId="77777777" w:rsidR="00BD59FF" w:rsidRDefault="00CC1074">
      <w:pPr>
        <w:spacing w:after="230" w:line="259" w:lineRule="auto"/>
        <w:ind w:left="0" w:right="560" w:firstLine="0"/>
        <w:jc w:val="center"/>
      </w:pPr>
      <w:r>
        <w:rPr>
          <w:sz w:val="22"/>
        </w:rPr>
        <w:t xml:space="preserve"> </w:t>
      </w:r>
    </w:p>
    <w:p w14:paraId="03B97B22" w14:textId="77777777" w:rsidR="00BD59FF" w:rsidRDefault="00CC1074" w:rsidP="009157D3">
      <w:pPr>
        <w:spacing w:after="0" w:line="240" w:lineRule="auto"/>
        <w:ind w:left="4253" w:right="621" w:firstLine="0"/>
      </w:pPr>
      <w:r>
        <w:rPr>
          <w:rFonts w:ascii="Calibri" w:eastAsia="Calibri" w:hAnsi="Calibri" w:cs="Calibri"/>
          <w:sz w:val="23"/>
        </w:rPr>
        <w:t>Projeto desenvolvido para a disciplina de</w:t>
      </w:r>
      <w:r w:rsidR="009D5306">
        <w:rPr>
          <w:rFonts w:ascii="Calibri" w:eastAsia="Calibri" w:hAnsi="Calibri" w:cs="Calibri"/>
          <w:sz w:val="23"/>
        </w:rPr>
        <w:t xml:space="preserve"> Engenharia de Software II</w:t>
      </w:r>
      <w:r>
        <w:rPr>
          <w:rFonts w:ascii="Calibri" w:eastAsia="Calibri" w:hAnsi="Calibri" w:cs="Calibri"/>
          <w:sz w:val="23"/>
        </w:rPr>
        <w:t xml:space="preserve"> </w:t>
      </w:r>
      <w:r w:rsidR="00EA33E8">
        <w:rPr>
          <w:rFonts w:ascii="Calibri" w:eastAsia="Calibri" w:hAnsi="Calibri" w:cs="Calibri"/>
          <w:sz w:val="23"/>
        </w:rPr>
        <w:t xml:space="preserve">e III </w:t>
      </w:r>
      <w:r>
        <w:rPr>
          <w:rFonts w:ascii="Calibri" w:eastAsia="Calibri" w:hAnsi="Calibri" w:cs="Calibri"/>
          <w:sz w:val="23"/>
        </w:rPr>
        <w:t>apresentado ao curso de Análise e Desenvolvimento de Sistemas da Faculdade de Tecnologia Ourinhos</w:t>
      </w:r>
      <w:r w:rsidR="009157D3">
        <w:rPr>
          <w:rFonts w:ascii="Calibri" w:eastAsia="Calibri" w:hAnsi="Calibri" w:cs="Calibri"/>
          <w:sz w:val="23"/>
        </w:rPr>
        <w:t xml:space="preserve"> - SP</w:t>
      </w:r>
      <w:r>
        <w:rPr>
          <w:rFonts w:ascii="Calibri" w:eastAsia="Calibri" w:hAnsi="Calibri" w:cs="Calibri"/>
          <w:sz w:val="23"/>
        </w:rPr>
        <w:t xml:space="preserve">.  </w:t>
      </w:r>
    </w:p>
    <w:p w14:paraId="7DB5798D" w14:textId="77777777" w:rsidR="00BD59FF" w:rsidRDefault="00CC1074">
      <w:pPr>
        <w:spacing w:after="215" w:line="259" w:lineRule="auto"/>
        <w:ind w:left="0" w:right="560" w:firstLine="0"/>
        <w:jc w:val="center"/>
      </w:pPr>
      <w:r>
        <w:rPr>
          <w:sz w:val="22"/>
        </w:rPr>
        <w:t xml:space="preserve"> </w:t>
      </w:r>
    </w:p>
    <w:p w14:paraId="36050AE3" w14:textId="77777777" w:rsidR="00BD59FF" w:rsidRDefault="00CC1074">
      <w:pPr>
        <w:spacing w:after="237" w:line="259" w:lineRule="auto"/>
        <w:ind w:left="0" w:right="560" w:firstLine="0"/>
        <w:jc w:val="center"/>
        <w:rPr>
          <w:sz w:val="22"/>
        </w:rPr>
      </w:pPr>
      <w:r>
        <w:rPr>
          <w:sz w:val="22"/>
        </w:rPr>
        <w:t xml:space="preserve"> </w:t>
      </w:r>
    </w:p>
    <w:p w14:paraId="7A7F7942" w14:textId="77777777" w:rsidR="00035079" w:rsidDel="002C49CC" w:rsidRDefault="00035079">
      <w:pPr>
        <w:spacing w:after="237" w:line="259" w:lineRule="auto"/>
        <w:ind w:left="0" w:right="560" w:firstLine="0"/>
        <w:jc w:val="center"/>
        <w:rPr>
          <w:del w:id="1" w:author="Silvia Helena" w:date="2016-12-06T08:57:00Z"/>
        </w:rPr>
      </w:pPr>
    </w:p>
    <w:p w14:paraId="075BCE2B" w14:textId="77777777" w:rsidR="005F2651" w:rsidDel="002C49CC" w:rsidRDefault="005F2651" w:rsidP="005F2651">
      <w:pPr>
        <w:spacing w:after="0" w:line="259" w:lineRule="auto"/>
        <w:ind w:left="10" w:right="620"/>
        <w:jc w:val="center"/>
        <w:rPr>
          <w:del w:id="2" w:author="Silvia Helena" w:date="2016-12-06T08:57:00Z"/>
        </w:rPr>
      </w:pPr>
    </w:p>
    <w:p w14:paraId="6800FE64" w14:textId="77777777" w:rsidR="005F2651" w:rsidRDefault="005F2651" w:rsidP="005F2651">
      <w:pPr>
        <w:spacing w:after="0" w:line="259" w:lineRule="auto"/>
        <w:ind w:left="10" w:right="620"/>
        <w:jc w:val="center"/>
      </w:pPr>
    </w:p>
    <w:p w14:paraId="092C3A11" w14:textId="77777777" w:rsidR="005F2651" w:rsidRDefault="005F2651" w:rsidP="005F2651">
      <w:pPr>
        <w:spacing w:after="0" w:line="259" w:lineRule="auto"/>
        <w:ind w:left="10" w:right="620"/>
        <w:jc w:val="center"/>
      </w:pPr>
      <w:r>
        <w:t>OURINHOS</w:t>
      </w:r>
    </w:p>
    <w:p w14:paraId="00BC5BB2" w14:textId="77777777" w:rsidR="002C49CC" w:rsidRDefault="005F2651" w:rsidP="005F2651">
      <w:pPr>
        <w:spacing w:after="59" w:line="259" w:lineRule="auto"/>
        <w:ind w:left="0" w:right="621" w:firstLine="0"/>
        <w:jc w:val="center"/>
        <w:rPr>
          <w:ins w:id="3" w:author="Silvia Helena" w:date="2016-12-06T08:57:00Z"/>
          <w:sz w:val="23"/>
        </w:rPr>
      </w:pPr>
      <w:r>
        <w:rPr>
          <w:sz w:val="23"/>
        </w:rPr>
        <w:t>2016</w:t>
      </w:r>
    </w:p>
    <w:p w14:paraId="55167402" w14:textId="77777777" w:rsidR="002C49CC" w:rsidRDefault="002C49CC">
      <w:pPr>
        <w:spacing w:after="160" w:line="259" w:lineRule="auto"/>
        <w:ind w:left="0" w:firstLine="0"/>
        <w:jc w:val="left"/>
        <w:rPr>
          <w:ins w:id="4" w:author="Silvia Helena" w:date="2016-12-06T08:57:00Z"/>
          <w:sz w:val="23"/>
        </w:rPr>
      </w:pPr>
      <w:ins w:id="5" w:author="Silvia Helena" w:date="2016-12-06T08:57:00Z">
        <w:r>
          <w:rPr>
            <w:sz w:val="23"/>
          </w:rPr>
          <w:br w:type="page"/>
        </w:r>
      </w:ins>
    </w:p>
    <w:p w14:paraId="596D6158" w14:textId="77777777" w:rsidR="005F2651" w:rsidRDefault="005F2651" w:rsidP="005F2651">
      <w:pPr>
        <w:spacing w:after="59" w:line="259" w:lineRule="auto"/>
        <w:ind w:left="0" w:right="621" w:firstLine="0"/>
        <w:jc w:val="center"/>
      </w:pPr>
    </w:p>
    <w:p w14:paraId="543C527F" w14:textId="77777777" w:rsidR="00BD59FF" w:rsidRPr="00AF16D7" w:rsidRDefault="00CC1074" w:rsidP="00AF16D7">
      <w:pPr>
        <w:spacing w:line="259" w:lineRule="auto"/>
        <w:ind w:left="11" w:right="624" w:hanging="11"/>
        <w:jc w:val="center"/>
        <w:rPr>
          <w:b/>
          <w:sz w:val="28"/>
          <w:szCs w:val="28"/>
        </w:rPr>
      </w:pPr>
      <w:r w:rsidRPr="00AF16D7">
        <w:rPr>
          <w:b/>
          <w:sz w:val="28"/>
          <w:szCs w:val="28"/>
        </w:rPr>
        <w:t>Gerenciamento de configuração</w:t>
      </w:r>
    </w:p>
    <w:p w14:paraId="2935B0B3" w14:textId="77777777" w:rsidR="00BD59FF" w:rsidRDefault="00CC1074">
      <w:pPr>
        <w:spacing w:after="0" w:line="259" w:lineRule="auto"/>
        <w:ind w:left="0" w:right="544" w:firstLine="0"/>
        <w:jc w:val="center"/>
      </w:pPr>
      <w:r>
        <w:rPr>
          <w:b/>
          <w:sz w:val="28"/>
        </w:rPr>
        <w:t xml:space="preserve"> </w:t>
      </w:r>
    </w:p>
    <w:tbl>
      <w:tblPr>
        <w:tblStyle w:val="TableGrid"/>
        <w:tblW w:w="8646" w:type="dxa"/>
        <w:tblInd w:w="-108" w:type="dxa"/>
        <w:tblCellMar>
          <w:top w:w="8" w:type="dxa"/>
          <w:left w:w="108" w:type="dxa"/>
          <w:right w:w="43" w:type="dxa"/>
        </w:tblCellMar>
        <w:tblLook w:val="04A0" w:firstRow="1" w:lastRow="0" w:firstColumn="1" w:lastColumn="0" w:noHBand="0" w:noVBand="1"/>
      </w:tblPr>
      <w:tblGrid>
        <w:gridCol w:w="2234"/>
        <w:gridCol w:w="3529"/>
        <w:gridCol w:w="2883"/>
      </w:tblGrid>
      <w:tr w:rsidR="00BD59FF" w14:paraId="6B2C4C0B" w14:textId="77777777">
        <w:trPr>
          <w:trHeight w:val="286"/>
        </w:trPr>
        <w:tc>
          <w:tcPr>
            <w:tcW w:w="22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BC87F59" w14:textId="77777777" w:rsidR="00BD59FF" w:rsidRDefault="00CC1074">
            <w:pPr>
              <w:spacing w:after="0" w:line="259" w:lineRule="auto"/>
              <w:ind w:left="0" w:right="64" w:firstLine="0"/>
              <w:jc w:val="center"/>
            </w:pPr>
            <w:r>
              <w:t xml:space="preserve">Data </w:t>
            </w:r>
          </w:p>
        </w:tc>
        <w:tc>
          <w:tcPr>
            <w:tcW w:w="35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5CA3547" w14:textId="77777777" w:rsidR="00BD59FF" w:rsidRDefault="00CC1074">
            <w:pPr>
              <w:spacing w:after="0" w:line="259" w:lineRule="auto"/>
              <w:ind w:left="0" w:right="67" w:firstLine="0"/>
              <w:jc w:val="center"/>
            </w:pPr>
            <w:r>
              <w:t xml:space="preserve">Atividade </w:t>
            </w:r>
          </w:p>
        </w:tc>
        <w:tc>
          <w:tcPr>
            <w:tcW w:w="2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96AA442" w14:textId="77777777" w:rsidR="00BD59FF" w:rsidRDefault="00CC1074">
            <w:pPr>
              <w:spacing w:after="0" w:line="259" w:lineRule="auto"/>
              <w:ind w:left="0" w:right="69" w:firstLine="0"/>
              <w:jc w:val="center"/>
            </w:pPr>
            <w:r>
              <w:t xml:space="preserve">Responsável </w:t>
            </w:r>
          </w:p>
        </w:tc>
      </w:tr>
      <w:tr w:rsidR="00BD59FF" w14:paraId="1EF3D3CF" w14:textId="77777777">
        <w:trPr>
          <w:trHeight w:val="286"/>
        </w:trPr>
        <w:tc>
          <w:tcPr>
            <w:tcW w:w="22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D6E3A8F" w14:textId="77777777" w:rsidR="00BD59FF" w:rsidRDefault="00C875D8">
            <w:pPr>
              <w:spacing w:after="0" w:line="259" w:lineRule="auto"/>
              <w:ind w:left="0" w:right="65" w:firstLine="0"/>
              <w:jc w:val="center"/>
            </w:pPr>
            <w:r>
              <w:t>29</w:t>
            </w:r>
            <w:r w:rsidR="000C2664">
              <w:t>/03/2016</w:t>
            </w:r>
          </w:p>
        </w:tc>
        <w:tc>
          <w:tcPr>
            <w:tcW w:w="35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8C93D78" w14:textId="77777777" w:rsidR="00BD59FF" w:rsidRDefault="00CC1074">
            <w:pPr>
              <w:spacing w:after="0" w:line="259" w:lineRule="auto"/>
              <w:ind w:left="0" w:right="66" w:firstLine="0"/>
              <w:jc w:val="center"/>
            </w:pPr>
            <w:r>
              <w:t xml:space="preserve">1ª versão do documento </w:t>
            </w:r>
          </w:p>
        </w:tc>
        <w:tc>
          <w:tcPr>
            <w:tcW w:w="2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B47DCF1" w14:textId="77777777" w:rsidR="00BD59FF" w:rsidRDefault="00CC1074">
            <w:pPr>
              <w:spacing w:after="0" w:line="259" w:lineRule="auto"/>
              <w:ind w:left="0" w:right="68" w:firstLine="0"/>
              <w:jc w:val="center"/>
            </w:pPr>
            <w:r>
              <w:t xml:space="preserve">Todos os integrantes </w:t>
            </w:r>
          </w:p>
        </w:tc>
      </w:tr>
      <w:tr w:rsidR="00670F01" w14:paraId="21BF3297" w14:textId="77777777">
        <w:trPr>
          <w:trHeight w:val="286"/>
        </w:trPr>
        <w:tc>
          <w:tcPr>
            <w:tcW w:w="22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B115FE7" w14:textId="77777777" w:rsidR="00670F01" w:rsidRDefault="002F1935">
            <w:pPr>
              <w:spacing w:after="0" w:line="259" w:lineRule="auto"/>
              <w:ind w:left="0" w:right="65" w:firstLine="0"/>
              <w:jc w:val="center"/>
            </w:pPr>
            <w:r>
              <w:t>12/04/2016</w:t>
            </w:r>
          </w:p>
        </w:tc>
        <w:tc>
          <w:tcPr>
            <w:tcW w:w="35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498E122" w14:textId="77777777" w:rsidR="00670F01" w:rsidRDefault="002F1935">
            <w:pPr>
              <w:spacing w:after="0" w:line="259" w:lineRule="auto"/>
              <w:ind w:left="0" w:right="66" w:firstLine="0"/>
              <w:jc w:val="center"/>
            </w:pPr>
            <w:r>
              <w:t>Correção da 1ª versão do documento</w:t>
            </w:r>
          </w:p>
        </w:tc>
        <w:tc>
          <w:tcPr>
            <w:tcW w:w="2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01A260" w14:textId="77777777" w:rsidR="00670F01" w:rsidRDefault="002F1935">
            <w:pPr>
              <w:spacing w:after="0" w:line="259" w:lineRule="auto"/>
              <w:ind w:left="0" w:right="68" w:firstLine="0"/>
              <w:jc w:val="center"/>
            </w:pPr>
            <w:r>
              <w:t>Prof.ª Viviane</w:t>
            </w:r>
          </w:p>
        </w:tc>
      </w:tr>
      <w:tr w:rsidR="00F13FC7" w14:paraId="0B92705F" w14:textId="77777777">
        <w:trPr>
          <w:trHeight w:val="286"/>
        </w:trPr>
        <w:tc>
          <w:tcPr>
            <w:tcW w:w="22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F048C0B" w14:textId="77777777" w:rsidR="00F13FC7" w:rsidRDefault="00F13FC7">
            <w:pPr>
              <w:spacing w:after="0" w:line="259" w:lineRule="auto"/>
              <w:ind w:left="0" w:right="65" w:firstLine="0"/>
              <w:jc w:val="center"/>
            </w:pPr>
            <w:r>
              <w:t>19/04/2016</w:t>
            </w:r>
          </w:p>
        </w:tc>
        <w:tc>
          <w:tcPr>
            <w:tcW w:w="35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C7D5CE3" w14:textId="77777777" w:rsidR="00F13FC7" w:rsidRDefault="00F13FC7">
            <w:pPr>
              <w:spacing w:after="0" w:line="259" w:lineRule="auto"/>
              <w:ind w:left="0" w:right="66" w:firstLine="0"/>
              <w:jc w:val="center"/>
            </w:pPr>
            <w:r>
              <w:t>Especificação dos requisitos</w:t>
            </w:r>
          </w:p>
        </w:tc>
        <w:tc>
          <w:tcPr>
            <w:tcW w:w="2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061309A" w14:textId="77777777" w:rsidR="00F13FC7" w:rsidRDefault="00F13FC7">
            <w:pPr>
              <w:spacing w:after="0" w:line="259" w:lineRule="auto"/>
              <w:ind w:left="0" w:right="68" w:firstLine="0"/>
              <w:jc w:val="center"/>
            </w:pPr>
            <w:r>
              <w:t>Todos os integrantes</w:t>
            </w:r>
          </w:p>
        </w:tc>
      </w:tr>
      <w:tr w:rsidR="00525782" w14:paraId="57FF624E" w14:textId="77777777">
        <w:trPr>
          <w:trHeight w:val="286"/>
        </w:trPr>
        <w:tc>
          <w:tcPr>
            <w:tcW w:w="22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BED999F" w14:textId="77777777" w:rsidR="00525782" w:rsidRDefault="00525782">
            <w:pPr>
              <w:spacing w:after="0" w:line="259" w:lineRule="auto"/>
              <w:ind w:left="0" w:right="65" w:firstLine="0"/>
              <w:jc w:val="center"/>
            </w:pPr>
            <w:r>
              <w:t>24/04/2016</w:t>
            </w:r>
          </w:p>
        </w:tc>
        <w:tc>
          <w:tcPr>
            <w:tcW w:w="35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52B2993" w14:textId="77777777" w:rsidR="00525782" w:rsidRDefault="00525782">
            <w:pPr>
              <w:spacing w:after="0" w:line="259" w:lineRule="auto"/>
              <w:ind w:left="0" w:right="66" w:firstLine="0"/>
              <w:jc w:val="center"/>
            </w:pPr>
            <w:r>
              <w:t>2ª versão do documento</w:t>
            </w:r>
          </w:p>
        </w:tc>
        <w:tc>
          <w:tcPr>
            <w:tcW w:w="2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E6CAD0" w14:textId="77777777" w:rsidR="00525782" w:rsidRDefault="00525782">
            <w:pPr>
              <w:spacing w:after="0" w:line="259" w:lineRule="auto"/>
              <w:ind w:left="0" w:right="68" w:firstLine="0"/>
              <w:jc w:val="center"/>
            </w:pPr>
            <w:r>
              <w:t>Todos os integrantes</w:t>
            </w:r>
          </w:p>
        </w:tc>
      </w:tr>
      <w:tr w:rsidR="008F6AC5" w14:paraId="401BD591" w14:textId="77777777">
        <w:trPr>
          <w:trHeight w:val="286"/>
        </w:trPr>
        <w:tc>
          <w:tcPr>
            <w:tcW w:w="22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B6B34E1" w14:textId="77777777" w:rsidR="008F6AC5" w:rsidRDefault="008F6AC5">
            <w:pPr>
              <w:spacing w:after="0" w:line="259" w:lineRule="auto"/>
              <w:ind w:left="0" w:right="65" w:firstLine="0"/>
              <w:jc w:val="center"/>
            </w:pPr>
            <w:r>
              <w:t>26/04/2016</w:t>
            </w:r>
          </w:p>
        </w:tc>
        <w:tc>
          <w:tcPr>
            <w:tcW w:w="35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AD8A72E" w14:textId="77777777" w:rsidR="008F6AC5" w:rsidRDefault="008F6AC5">
            <w:pPr>
              <w:spacing w:after="0" w:line="259" w:lineRule="auto"/>
              <w:ind w:left="0" w:right="66" w:firstLine="0"/>
              <w:jc w:val="center"/>
            </w:pPr>
            <w:r>
              <w:t>Correção da 2ª versão do documento</w:t>
            </w:r>
          </w:p>
        </w:tc>
        <w:tc>
          <w:tcPr>
            <w:tcW w:w="2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4926AE6" w14:textId="77777777" w:rsidR="008F6AC5" w:rsidRDefault="008F6AC5">
            <w:pPr>
              <w:spacing w:after="0" w:line="259" w:lineRule="auto"/>
              <w:ind w:left="0" w:right="68" w:firstLine="0"/>
              <w:jc w:val="center"/>
            </w:pPr>
            <w:r>
              <w:t>Prof.ª Viviane</w:t>
            </w:r>
          </w:p>
        </w:tc>
      </w:tr>
      <w:tr w:rsidR="00611608" w14:paraId="0071ECDC" w14:textId="77777777">
        <w:trPr>
          <w:trHeight w:val="286"/>
        </w:trPr>
        <w:tc>
          <w:tcPr>
            <w:tcW w:w="22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6DCF79E" w14:textId="77777777" w:rsidR="00611608" w:rsidRDefault="00611608">
            <w:pPr>
              <w:spacing w:after="0" w:line="259" w:lineRule="auto"/>
              <w:ind w:left="0" w:right="65" w:firstLine="0"/>
              <w:jc w:val="center"/>
            </w:pPr>
            <w:r>
              <w:t>17/05/2016</w:t>
            </w:r>
          </w:p>
        </w:tc>
        <w:tc>
          <w:tcPr>
            <w:tcW w:w="35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6141700" w14:textId="77777777" w:rsidR="00611608" w:rsidRDefault="00643304">
            <w:pPr>
              <w:spacing w:after="0" w:line="259" w:lineRule="auto"/>
              <w:ind w:left="0" w:right="66" w:firstLine="0"/>
              <w:jc w:val="center"/>
            </w:pPr>
            <w:r>
              <w:t>Casos de uso do sistema</w:t>
            </w:r>
          </w:p>
        </w:tc>
        <w:tc>
          <w:tcPr>
            <w:tcW w:w="2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BC35A74" w14:textId="77777777" w:rsidR="00611608" w:rsidRDefault="00611608">
            <w:pPr>
              <w:spacing w:after="0" w:line="259" w:lineRule="auto"/>
              <w:ind w:left="0" w:right="68" w:firstLine="0"/>
              <w:jc w:val="center"/>
            </w:pPr>
            <w:r>
              <w:t>Todos os integrantes</w:t>
            </w:r>
          </w:p>
        </w:tc>
      </w:tr>
      <w:tr w:rsidR="00643304" w14:paraId="37443345" w14:textId="77777777">
        <w:trPr>
          <w:trHeight w:val="286"/>
        </w:trPr>
        <w:tc>
          <w:tcPr>
            <w:tcW w:w="22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D9869CC" w14:textId="77777777" w:rsidR="00643304" w:rsidRDefault="00643304">
            <w:pPr>
              <w:spacing w:after="0" w:line="259" w:lineRule="auto"/>
              <w:ind w:left="0" w:right="65" w:firstLine="0"/>
              <w:jc w:val="center"/>
            </w:pPr>
            <w:r>
              <w:t>22/05/2016</w:t>
            </w:r>
          </w:p>
        </w:tc>
        <w:tc>
          <w:tcPr>
            <w:tcW w:w="35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B1F8197" w14:textId="77777777" w:rsidR="00643304" w:rsidRDefault="00643304">
            <w:pPr>
              <w:spacing w:after="0" w:line="259" w:lineRule="auto"/>
              <w:ind w:left="0" w:right="66" w:firstLine="0"/>
              <w:jc w:val="center"/>
            </w:pPr>
            <w:r>
              <w:t>3ª versão do documento</w:t>
            </w:r>
          </w:p>
        </w:tc>
        <w:tc>
          <w:tcPr>
            <w:tcW w:w="2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2BB51F7" w14:textId="77777777" w:rsidR="00643304" w:rsidRDefault="00643304">
            <w:pPr>
              <w:spacing w:after="0" w:line="259" w:lineRule="auto"/>
              <w:ind w:left="0" w:right="68" w:firstLine="0"/>
              <w:jc w:val="center"/>
            </w:pPr>
            <w:r>
              <w:t>Todos os integrantes</w:t>
            </w:r>
          </w:p>
        </w:tc>
      </w:tr>
      <w:tr w:rsidR="00E10A67" w14:paraId="76F04A22" w14:textId="77777777">
        <w:trPr>
          <w:trHeight w:val="286"/>
        </w:trPr>
        <w:tc>
          <w:tcPr>
            <w:tcW w:w="22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E6F9CEE" w14:textId="77777777" w:rsidR="00E10A67" w:rsidRDefault="00E10A67">
            <w:pPr>
              <w:spacing w:after="0" w:line="259" w:lineRule="auto"/>
              <w:ind w:left="0" w:right="65" w:firstLine="0"/>
              <w:jc w:val="center"/>
            </w:pPr>
            <w:r>
              <w:t>24/05/2016</w:t>
            </w:r>
          </w:p>
        </w:tc>
        <w:tc>
          <w:tcPr>
            <w:tcW w:w="35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AE43F83" w14:textId="77777777" w:rsidR="00E10A67" w:rsidRDefault="00E10A67">
            <w:pPr>
              <w:spacing w:after="0" w:line="259" w:lineRule="auto"/>
              <w:ind w:left="0" w:right="66" w:firstLine="0"/>
              <w:jc w:val="center"/>
            </w:pPr>
            <w:r>
              <w:t>Correção da 3ª versão do documento</w:t>
            </w:r>
          </w:p>
        </w:tc>
        <w:tc>
          <w:tcPr>
            <w:tcW w:w="2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1655165" w14:textId="77777777" w:rsidR="00E10A67" w:rsidRDefault="00E10A67">
            <w:pPr>
              <w:spacing w:after="0" w:line="259" w:lineRule="auto"/>
              <w:ind w:left="0" w:right="68" w:firstLine="0"/>
              <w:jc w:val="center"/>
            </w:pPr>
            <w:r>
              <w:t>Prof.ª Viviane</w:t>
            </w:r>
          </w:p>
        </w:tc>
      </w:tr>
      <w:tr w:rsidR="00E10A67" w14:paraId="3F18F8E2" w14:textId="77777777">
        <w:trPr>
          <w:trHeight w:val="286"/>
        </w:trPr>
        <w:tc>
          <w:tcPr>
            <w:tcW w:w="22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B58EE43" w14:textId="77777777" w:rsidR="00E10A67" w:rsidRDefault="00E10A67">
            <w:pPr>
              <w:spacing w:after="0" w:line="259" w:lineRule="auto"/>
              <w:ind w:left="0" w:right="65" w:firstLine="0"/>
              <w:jc w:val="center"/>
            </w:pPr>
            <w:r>
              <w:t>04/06/2016</w:t>
            </w:r>
          </w:p>
        </w:tc>
        <w:tc>
          <w:tcPr>
            <w:tcW w:w="35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DB9808B" w14:textId="77777777" w:rsidR="00E10A67" w:rsidRDefault="00E10A67">
            <w:pPr>
              <w:spacing w:after="0" w:line="259" w:lineRule="auto"/>
              <w:ind w:left="0" w:right="66" w:firstLine="0"/>
              <w:jc w:val="center"/>
            </w:pPr>
            <w:r>
              <w:t>Telas do sistema</w:t>
            </w:r>
          </w:p>
        </w:tc>
        <w:tc>
          <w:tcPr>
            <w:tcW w:w="2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085263D" w14:textId="77777777" w:rsidR="00E10A67" w:rsidRDefault="00E10A67">
            <w:pPr>
              <w:spacing w:after="0" w:line="259" w:lineRule="auto"/>
              <w:ind w:left="0" w:right="68" w:firstLine="0"/>
              <w:jc w:val="center"/>
            </w:pPr>
            <w:r>
              <w:t>Todos os integrantes</w:t>
            </w:r>
          </w:p>
        </w:tc>
      </w:tr>
      <w:tr w:rsidR="00604031" w14:paraId="26976922" w14:textId="77777777">
        <w:trPr>
          <w:trHeight w:val="286"/>
        </w:trPr>
        <w:tc>
          <w:tcPr>
            <w:tcW w:w="22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C10C05B" w14:textId="77777777" w:rsidR="00604031" w:rsidRDefault="00604031">
            <w:pPr>
              <w:spacing w:after="0" w:line="259" w:lineRule="auto"/>
              <w:ind w:left="0" w:right="65" w:firstLine="0"/>
              <w:jc w:val="center"/>
            </w:pPr>
            <w:r>
              <w:t>07/06/2016</w:t>
            </w:r>
          </w:p>
        </w:tc>
        <w:tc>
          <w:tcPr>
            <w:tcW w:w="35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9B03D1F" w14:textId="77777777" w:rsidR="00604031" w:rsidRDefault="00604031">
            <w:pPr>
              <w:spacing w:after="0" w:line="259" w:lineRule="auto"/>
              <w:ind w:left="0" w:right="66" w:firstLine="0"/>
              <w:jc w:val="center"/>
            </w:pPr>
            <w:r>
              <w:t>4ª versão do documento</w:t>
            </w:r>
          </w:p>
        </w:tc>
        <w:tc>
          <w:tcPr>
            <w:tcW w:w="2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925B4D7" w14:textId="77777777" w:rsidR="00604031" w:rsidRDefault="00604031">
            <w:pPr>
              <w:spacing w:after="0" w:line="259" w:lineRule="auto"/>
              <w:ind w:left="0" w:right="68" w:firstLine="0"/>
              <w:jc w:val="center"/>
            </w:pPr>
            <w:r>
              <w:t>Todos os integrantes</w:t>
            </w:r>
          </w:p>
        </w:tc>
      </w:tr>
      <w:tr w:rsidR="00661281" w14:paraId="0C401B2C" w14:textId="77777777">
        <w:trPr>
          <w:trHeight w:val="286"/>
        </w:trPr>
        <w:tc>
          <w:tcPr>
            <w:tcW w:w="22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9A90CB4" w14:textId="77777777" w:rsidR="00661281" w:rsidRDefault="00661281">
            <w:pPr>
              <w:spacing w:after="0" w:line="259" w:lineRule="auto"/>
              <w:ind w:left="0" w:right="65" w:firstLine="0"/>
              <w:jc w:val="center"/>
            </w:pPr>
            <w:r>
              <w:t>05/11/2016</w:t>
            </w:r>
          </w:p>
        </w:tc>
        <w:tc>
          <w:tcPr>
            <w:tcW w:w="35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5591695" w14:textId="77777777" w:rsidR="00661281" w:rsidRDefault="00661281">
            <w:pPr>
              <w:spacing w:after="0" w:line="259" w:lineRule="auto"/>
              <w:ind w:left="0" w:right="66" w:firstLine="0"/>
              <w:jc w:val="center"/>
            </w:pPr>
            <w:r>
              <w:t>Correção do documento de requisitos</w:t>
            </w:r>
          </w:p>
        </w:tc>
        <w:tc>
          <w:tcPr>
            <w:tcW w:w="2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5C406A7" w14:textId="77777777" w:rsidR="00661281" w:rsidRDefault="00661281">
            <w:pPr>
              <w:spacing w:after="0" w:line="259" w:lineRule="auto"/>
              <w:ind w:left="0" w:right="68" w:firstLine="0"/>
              <w:jc w:val="center"/>
            </w:pPr>
            <w:r>
              <w:t>Davi Medeiros</w:t>
            </w:r>
          </w:p>
        </w:tc>
      </w:tr>
      <w:tr w:rsidR="00661281" w14:paraId="07E4A232" w14:textId="77777777">
        <w:trPr>
          <w:trHeight w:val="286"/>
        </w:trPr>
        <w:tc>
          <w:tcPr>
            <w:tcW w:w="22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25F2D0C" w14:textId="77777777" w:rsidR="00661281" w:rsidRDefault="00661281">
            <w:pPr>
              <w:spacing w:after="0" w:line="259" w:lineRule="auto"/>
              <w:ind w:left="0" w:right="65" w:firstLine="0"/>
              <w:jc w:val="center"/>
            </w:pPr>
            <w:r>
              <w:t>09/11/2016</w:t>
            </w:r>
          </w:p>
        </w:tc>
        <w:tc>
          <w:tcPr>
            <w:tcW w:w="35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4FD277" w14:textId="77777777" w:rsidR="00661281" w:rsidRDefault="00661281">
            <w:pPr>
              <w:spacing w:after="0" w:line="259" w:lineRule="auto"/>
              <w:ind w:left="0" w:right="66" w:firstLine="0"/>
              <w:jc w:val="center"/>
            </w:pPr>
            <w:r>
              <w:t>Telas</w:t>
            </w:r>
          </w:p>
        </w:tc>
        <w:tc>
          <w:tcPr>
            <w:tcW w:w="2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94A0668" w14:textId="77777777" w:rsidR="00661281" w:rsidRDefault="00661281">
            <w:pPr>
              <w:spacing w:after="0" w:line="259" w:lineRule="auto"/>
              <w:ind w:left="0" w:right="68" w:firstLine="0"/>
              <w:jc w:val="center"/>
            </w:pPr>
            <w:r>
              <w:t>Mariane Todeschini</w:t>
            </w:r>
          </w:p>
        </w:tc>
      </w:tr>
      <w:tr w:rsidR="00661281" w14:paraId="0D174805" w14:textId="77777777">
        <w:trPr>
          <w:trHeight w:val="286"/>
        </w:trPr>
        <w:tc>
          <w:tcPr>
            <w:tcW w:w="22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92F068B" w14:textId="77777777" w:rsidR="00661281" w:rsidRDefault="00661281">
            <w:pPr>
              <w:spacing w:after="0" w:line="259" w:lineRule="auto"/>
              <w:ind w:left="0" w:right="65" w:firstLine="0"/>
              <w:jc w:val="center"/>
            </w:pPr>
            <w:r>
              <w:t>09/11/2016</w:t>
            </w:r>
          </w:p>
        </w:tc>
        <w:tc>
          <w:tcPr>
            <w:tcW w:w="35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C1AED0B" w14:textId="77777777" w:rsidR="00661281" w:rsidRDefault="00661281" w:rsidP="00661281">
            <w:pPr>
              <w:spacing w:after="0" w:line="259" w:lineRule="auto"/>
              <w:ind w:left="0" w:right="66" w:firstLine="0"/>
              <w:jc w:val="center"/>
            </w:pPr>
            <w:r>
              <w:t>Modelos de Caso de Uso</w:t>
            </w:r>
          </w:p>
        </w:tc>
        <w:tc>
          <w:tcPr>
            <w:tcW w:w="2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004A413" w14:textId="77777777" w:rsidR="00661281" w:rsidRDefault="00661281">
            <w:pPr>
              <w:spacing w:after="0" w:line="259" w:lineRule="auto"/>
              <w:ind w:left="0" w:right="68" w:firstLine="0"/>
              <w:jc w:val="center"/>
            </w:pPr>
            <w:r>
              <w:t>Guilherme de Lima</w:t>
            </w:r>
          </w:p>
        </w:tc>
      </w:tr>
      <w:tr w:rsidR="00661281" w14:paraId="2539CF17" w14:textId="77777777">
        <w:trPr>
          <w:trHeight w:val="286"/>
        </w:trPr>
        <w:tc>
          <w:tcPr>
            <w:tcW w:w="22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132967F" w14:textId="77777777" w:rsidR="00661281" w:rsidRDefault="00661281">
            <w:pPr>
              <w:spacing w:after="0" w:line="259" w:lineRule="auto"/>
              <w:ind w:left="0" w:right="65" w:firstLine="0"/>
              <w:jc w:val="center"/>
            </w:pPr>
            <w:r>
              <w:t>09/11/2016</w:t>
            </w:r>
          </w:p>
        </w:tc>
        <w:tc>
          <w:tcPr>
            <w:tcW w:w="35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CC46632" w14:textId="77777777" w:rsidR="00661281" w:rsidRDefault="00661281" w:rsidP="00661281">
            <w:pPr>
              <w:spacing w:after="0" w:line="259" w:lineRule="auto"/>
              <w:ind w:left="0" w:right="66" w:firstLine="0"/>
              <w:jc w:val="center"/>
            </w:pPr>
            <w:r>
              <w:t>Diagrama de Classes</w:t>
            </w:r>
          </w:p>
        </w:tc>
        <w:tc>
          <w:tcPr>
            <w:tcW w:w="2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59160C2" w14:textId="77777777" w:rsidR="00661281" w:rsidRDefault="00661281">
            <w:pPr>
              <w:spacing w:after="0" w:line="259" w:lineRule="auto"/>
              <w:ind w:left="0" w:right="68" w:firstLine="0"/>
              <w:jc w:val="center"/>
            </w:pPr>
            <w:r>
              <w:t>Nathan Dariva</w:t>
            </w:r>
          </w:p>
        </w:tc>
      </w:tr>
      <w:tr w:rsidR="00661281" w14:paraId="0597D47C" w14:textId="77777777">
        <w:trPr>
          <w:trHeight w:val="286"/>
        </w:trPr>
        <w:tc>
          <w:tcPr>
            <w:tcW w:w="22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5CA6C50" w14:textId="77777777" w:rsidR="00661281" w:rsidRDefault="00661281">
            <w:pPr>
              <w:spacing w:after="0" w:line="259" w:lineRule="auto"/>
              <w:ind w:left="0" w:right="65" w:firstLine="0"/>
              <w:jc w:val="center"/>
            </w:pPr>
            <w:r>
              <w:t>09/11/2016</w:t>
            </w:r>
          </w:p>
        </w:tc>
        <w:tc>
          <w:tcPr>
            <w:tcW w:w="35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1AA136D" w14:textId="77777777" w:rsidR="00661281" w:rsidRDefault="00661281" w:rsidP="00661281">
            <w:pPr>
              <w:spacing w:after="0" w:line="259" w:lineRule="auto"/>
              <w:ind w:left="0" w:right="66" w:firstLine="0"/>
              <w:jc w:val="center"/>
            </w:pPr>
            <w:r>
              <w:t>Diagramas de Sequências</w:t>
            </w:r>
          </w:p>
        </w:tc>
        <w:tc>
          <w:tcPr>
            <w:tcW w:w="2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4B818AF" w14:textId="77777777" w:rsidR="00661281" w:rsidRDefault="00661281">
            <w:pPr>
              <w:spacing w:after="0" w:line="259" w:lineRule="auto"/>
              <w:ind w:left="0" w:right="68" w:firstLine="0"/>
              <w:jc w:val="center"/>
            </w:pPr>
            <w:r>
              <w:t>Todos os integrantes</w:t>
            </w:r>
          </w:p>
        </w:tc>
      </w:tr>
      <w:tr w:rsidR="00661281" w14:paraId="785ED1E2" w14:textId="77777777">
        <w:trPr>
          <w:trHeight w:val="286"/>
        </w:trPr>
        <w:tc>
          <w:tcPr>
            <w:tcW w:w="22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CBF4388" w14:textId="77777777" w:rsidR="00661281" w:rsidRDefault="00661281">
            <w:pPr>
              <w:spacing w:after="0" w:line="259" w:lineRule="auto"/>
              <w:ind w:left="0" w:right="65" w:firstLine="0"/>
              <w:jc w:val="center"/>
            </w:pPr>
            <w:r>
              <w:t>09/11/2016</w:t>
            </w:r>
          </w:p>
        </w:tc>
        <w:tc>
          <w:tcPr>
            <w:tcW w:w="35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08E91DF" w14:textId="77777777" w:rsidR="00661281" w:rsidRDefault="00661281" w:rsidP="00661281">
            <w:pPr>
              <w:spacing w:after="0" w:line="259" w:lineRule="auto"/>
              <w:ind w:left="0" w:right="66" w:firstLine="0"/>
              <w:jc w:val="center"/>
            </w:pPr>
            <w:r>
              <w:t>Modelo Relacional</w:t>
            </w:r>
          </w:p>
        </w:tc>
        <w:tc>
          <w:tcPr>
            <w:tcW w:w="2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87EED35" w14:textId="77777777" w:rsidR="00661281" w:rsidRDefault="00661281">
            <w:pPr>
              <w:spacing w:after="0" w:line="259" w:lineRule="auto"/>
              <w:ind w:left="0" w:right="68" w:firstLine="0"/>
              <w:jc w:val="center"/>
            </w:pPr>
            <w:r>
              <w:t>João Manoel</w:t>
            </w:r>
          </w:p>
        </w:tc>
      </w:tr>
      <w:tr w:rsidR="00661281" w14:paraId="062C2985" w14:textId="77777777">
        <w:trPr>
          <w:trHeight w:val="286"/>
        </w:trPr>
        <w:tc>
          <w:tcPr>
            <w:tcW w:w="22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A6BDD1" w14:textId="77777777" w:rsidR="00661281" w:rsidRDefault="00661281">
            <w:pPr>
              <w:spacing w:after="0" w:line="259" w:lineRule="auto"/>
              <w:ind w:left="0" w:right="65" w:firstLine="0"/>
              <w:jc w:val="center"/>
            </w:pPr>
            <w:r>
              <w:t>24/11/2016</w:t>
            </w:r>
          </w:p>
        </w:tc>
        <w:tc>
          <w:tcPr>
            <w:tcW w:w="35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FCCD85C" w14:textId="77777777" w:rsidR="00661281" w:rsidRDefault="00661281" w:rsidP="00661281">
            <w:pPr>
              <w:spacing w:after="0" w:line="259" w:lineRule="auto"/>
              <w:ind w:left="0" w:right="66" w:firstLine="0"/>
              <w:jc w:val="center"/>
            </w:pPr>
            <w:r>
              <w:t>5ª versão do documento</w:t>
            </w:r>
          </w:p>
        </w:tc>
        <w:tc>
          <w:tcPr>
            <w:tcW w:w="2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0952EAB" w14:textId="77777777" w:rsidR="00661281" w:rsidRDefault="00661281">
            <w:pPr>
              <w:spacing w:after="0" w:line="259" w:lineRule="auto"/>
              <w:ind w:left="0" w:right="68" w:firstLine="0"/>
              <w:jc w:val="center"/>
            </w:pPr>
            <w:r>
              <w:t>Todos os integrantes</w:t>
            </w:r>
          </w:p>
        </w:tc>
      </w:tr>
      <w:tr w:rsidR="002C49CC" w14:paraId="416B16CD" w14:textId="77777777">
        <w:trPr>
          <w:trHeight w:val="286"/>
        </w:trPr>
        <w:tc>
          <w:tcPr>
            <w:tcW w:w="22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7418D29" w14:textId="77777777" w:rsidR="002C49CC" w:rsidRDefault="002C49CC">
            <w:pPr>
              <w:spacing w:after="0" w:line="259" w:lineRule="auto"/>
              <w:ind w:left="0" w:right="65" w:firstLine="0"/>
              <w:jc w:val="center"/>
            </w:pPr>
            <w:r>
              <w:t>6/12/16</w:t>
            </w:r>
          </w:p>
        </w:tc>
        <w:tc>
          <w:tcPr>
            <w:tcW w:w="35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8D1406D" w14:textId="77777777" w:rsidR="002C49CC" w:rsidRDefault="002C49CC" w:rsidP="00661281">
            <w:pPr>
              <w:spacing w:after="0" w:line="259" w:lineRule="auto"/>
              <w:ind w:left="0" w:right="66" w:firstLine="0"/>
              <w:jc w:val="center"/>
            </w:pPr>
            <w:r>
              <w:t>CORREÇÃO FINAL</w:t>
            </w:r>
          </w:p>
        </w:tc>
        <w:tc>
          <w:tcPr>
            <w:tcW w:w="2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EA169F7" w14:textId="77777777" w:rsidR="002C49CC" w:rsidRDefault="002C49CC">
            <w:pPr>
              <w:spacing w:after="0" w:line="259" w:lineRule="auto"/>
              <w:ind w:left="0" w:right="68" w:firstLine="0"/>
              <w:jc w:val="center"/>
            </w:pPr>
            <w:r>
              <w:t>Profa. Silvia</w:t>
            </w:r>
          </w:p>
        </w:tc>
      </w:tr>
    </w:tbl>
    <w:p w14:paraId="445689DE" w14:textId="77777777" w:rsidR="00E22EFB" w:rsidRDefault="00E22EFB">
      <w:pPr>
        <w:spacing w:after="0" w:line="259" w:lineRule="auto"/>
        <w:ind w:left="0" w:right="4069" w:firstLine="0"/>
        <w:jc w:val="right"/>
        <w:rPr>
          <w:b/>
          <w:sz w:val="28"/>
        </w:rPr>
      </w:pPr>
    </w:p>
    <w:p w14:paraId="46F3E9DB" w14:textId="77777777" w:rsidR="00607FFE" w:rsidRDefault="00B037F8">
      <w:pPr>
        <w:spacing w:after="160" w:line="259" w:lineRule="auto"/>
        <w:ind w:left="0" w:firstLine="0"/>
        <w:jc w:val="left"/>
        <w:rPr>
          <w:b/>
          <w:sz w:val="28"/>
        </w:rPr>
        <w:sectPr w:rsidR="00607FFE">
          <w:footerReference w:type="default" r:id="rId8"/>
          <w:pgSz w:w="11906" w:h="16838"/>
          <w:pgMar w:top="1417" w:right="1081" w:bottom="1352" w:left="1702" w:header="720" w:footer="720" w:gutter="0"/>
          <w:cols w:space="720"/>
        </w:sectPr>
      </w:pPr>
      <w:r>
        <w:rPr>
          <w:b/>
          <w:sz w:val="28"/>
        </w:rPr>
        <w:br w:type="page"/>
      </w:r>
    </w:p>
    <w:sdt>
      <w:sdtPr>
        <w:rPr>
          <w:rFonts w:ascii="Arial" w:eastAsia="Arial" w:hAnsi="Arial" w:cs="Arial"/>
          <w:color w:val="000000"/>
          <w:sz w:val="24"/>
          <w:szCs w:val="22"/>
        </w:rPr>
        <w:id w:val="-190575481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165F5918" w14:textId="77777777" w:rsidR="00AF16D7" w:rsidRPr="00BD5F3F" w:rsidRDefault="00AF16D7" w:rsidP="00BD5F3F">
          <w:pPr>
            <w:pStyle w:val="CabealhodoSumrio"/>
            <w:jc w:val="center"/>
            <w:rPr>
              <w:b/>
              <w:color w:val="auto"/>
              <w:sz w:val="36"/>
              <w:szCs w:val="36"/>
            </w:rPr>
          </w:pPr>
          <w:r w:rsidRPr="00BD5F3F">
            <w:rPr>
              <w:b/>
              <w:color w:val="auto"/>
              <w:sz w:val="36"/>
              <w:szCs w:val="36"/>
            </w:rPr>
            <w:t>Sumário</w:t>
          </w:r>
        </w:p>
        <w:p w14:paraId="62E99BB9" w14:textId="77777777" w:rsidR="00DC3464" w:rsidRDefault="00CE2AD1">
          <w:pPr>
            <w:pStyle w:val="Sumrio1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r>
            <w:fldChar w:fldCharType="begin"/>
          </w:r>
          <w:r w:rsidR="00AF16D7">
            <w:instrText xml:space="preserve"> TOC \o "1-3" \h \z \u </w:instrText>
          </w:r>
          <w:r>
            <w:fldChar w:fldCharType="separate"/>
          </w:r>
          <w:hyperlink w:anchor="_Toc468050451" w:history="1">
            <w:r w:rsidR="00DC3464" w:rsidRPr="00E42A63">
              <w:rPr>
                <w:rStyle w:val="Hyperlink"/>
                <w:noProof/>
              </w:rPr>
              <w:t>1. Introdução ao Documento</w:t>
            </w:r>
            <w:r w:rsidR="00DC3464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DC3464">
              <w:rPr>
                <w:noProof/>
                <w:webHidden/>
              </w:rPr>
              <w:instrText xml:space="preserve"> PAGEREF _Toc468050451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C3464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07F647" w14:textId="77777777" w:rsidR="00DC3464" w:rsidRDefault="001E6FE3">
          <w:pPr>
            <w:pStyle w:val="Sumrio2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68050452" w:history="1">
            <w:r w:rsidR="00DC3464" w:rsidRPr="00E42A63">
              <w:rPr>
                <w:rStyle w:val="Hyperlink"/>
                <w:noProof/>
              </w:rPr>
              <w:t>1.1. Tema</w:t>
            </w:r>
            <w:r w:rsidR="00DC3464">
              <w:rPr>
                <w:noProof/>
                <w:webHidden/>
              </w:rPr>
              <w:tab/>
            </w:r>
            <w:r w:rsidR="00CE2AD1">
              <w:rPr>
                <w:noProof/>
                <w:webHidden/>
              </w:rPr>
              <w:fldChar w:fldCharType="begin"/>
            </w:r>
            <w:r w:rsidR="00DC3464">
              <w:rPr>
                <w:noProof/>
                <w:webHidden/>
              </w:rPr>
              <w:instrText xml:space="preserve"> PAGEREF _Toc468050452 \h </w:instrText>
            </w:r>
            <w:r w:rsidR="00CE2AD1">
              <w:rPr>
                <w:noProof/>
                <w:webHidden/>
              </w:rPr>
            </w:r>
            <w:r w:rsidR="00CE2AD1">
              <w:rPr>
                <w:noProof/>
                <w:webHidden/>
              </w:rPr>
              <w:fldChar w:fldCharType="separate"/>
            </w:r>
            <w:r w:rsidR="00DC3464">
              <w:rPr>
                <w:noProof/>
                <w:webHidden/>
              </w:rPr>
              <w:t>7</w:t>
            </w:r>
            <w:r w:rsidR="00CE2AD1">
              <w:rPr>
                <w:noProof/>
                <w:webHidden/>
              </w:rPr>
              <w:fldChar w:fldCharType="end"/>
            </w:r>
          </w:hyperlink>
        </w:p>
        <w:p w14:paraId="477FD51D" w14:textId="77777777" w:rsidR="00DC3464" w:rsidRDefault="001E6FE3">
          <w:pPr>
            <w:pStyle w:val="Sumrio2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68050453" w:history="1">
            <w:r w:rsidR="00DC3464" w:rsidRPr="00E42A63">
              <w:rPr>
                <w:rStyle w:val="Hyperlink"/>
                <w:noProof/>
              </w:rPr>
              <w:t>1.2. Objetivo do Projeto</w:t>
            </w:r>
            <w:r w:rsidR="00DC3464">
              <w:rPr>
                <w:noProof/>
                <w:webHidden/>
              </w:rPr>
              <w:tab/>
            </w:r>
            <w:r w:rsidR="00CE2AD1">
              <w:rPr>
                <w:noProof/>
                <w:webHidden/>
              </w:rPr>
              <w:fldChar w:fldCharType="begin"/>
            </w:r>
            <w:r w:rsidR="00DC3464">
              <w:rPr>
                <w:noProof/>
                <w:webHidden/>
              </w:rPr>
              <w:instrText xml:space="preserve"> PAGEREF _Toc468050453 \h </w:instrText>
            </w:r>
            <w:r w:rsidR="00CE2AD1">
              <w:rPr>
                <w:noProof/>
                <w:webHidden/>
              </w:rPr>
            </w:r>
            <w:r w:rsidR="00CE2AD1">
              <w:rPr>
                <w:noProof/>
                <w:webHidden/>
              </w:rPr>
              <w:fldChar w:fldCharType="separate"/>
            </w:r>
            <w:r w:rsidR="00DC3464">
              <w:rPr>
                <w:noProof/>
                <w:webHidden/>
              </w:rPr>
              <w:t>7</w:t>
            </w:r>
            <w:r w:rsidR="00CE2AD1">
              <w:rPr>
                <w:noProof/>
                <w:webHidden/>
              </w:rPr>
              <w:fldChar w:fldCharType="end"/>
            </w:r>
          </w:hyperlink>
        </w:p>
        <w:p w14:paraId="0E1F92C7" w14:textId="77777777" w:rsidR="00DC3464" w:rsidRDefault="001E6FE3">
          <w:pPr>
            <w:pStyle w:val="Sumrio2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68050454" w:history="1">
            <w:r w:rsidR="00DC3464" w:rsidRPr="00E42A63">
              <w:rPr>
                <w:rStyle w:val="Hyperlink"/>
                <w:noProof/>
              </w:rPr>
              <w:t>1.3. Delimitação do Problema</w:t>
            </w:r>
            <w:r w:rsidR="00DC3464">
              <w:rPr>
                <w:noProof/>
                <w:webHidden/>
              </w:rPr>
              <w:tab/>
            </w:r>
            <w:r w:rsidR="00CE2AD1">
              <w:rPr>
                <w:noProof/>
                <w:webHidden/>
              </w:rPr>
              <w:fldChar w:fldCharType="begin"/>
            </w:r>
            <w:r w:rsidR="00DC3464">
              <w:rPr>
                <w:noProof/>
                <w:webHidden/>
              </w:rPr>
              <w:instrText xml:space="preserve"> PAGEREF _Toc468050454 \h </w:instrText>
            </w:r>
            <w:r w:rsidR="00CE2AD1">
              <w:rPr>
                <w:noProof/>
                <w:webHidden/>
              </w:rPr>
            </w:r>
            <w:r w:rsidR="00CE2AD1">
              <w:rPr>
                <w:noProof/>
                <w:webHidden/>
              </w:rPr>
              <w:fldChar w:fldCharType="separate"/>
            </w:r>
            <w:r w:rsidR="00DC3464">
              <w:rPr>
                <w:noProof/>
                <w:webHidden/>
              </w:rPr>
              <w:t>7</w:t>
            </w:r>
            <w:r w:rsidR="00CE2AD1">
              <w:rPr>
                <w:noProof/>
                <w:webHidden/>
              </w:rPr>
              <w:fldChar w:fldCharType="end"/>
            </w:r>
          </w:hyperlink>
        </w:p>
        <w:p w14:paraId="6C4E9C94" w14:textId="77777777" w:rsidR="00DC3464" w:rsidRDefault="001E6FE3">
          <w:pPr>
            <w:pStyle w:val="Sumrio2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68050455" w:history="1">
            <w:r w:rsidR="00DC3464" w:rsidRPr="00E42A63">
              <w:rPr>
                <w:rStyle w:val="Hyperlink"/>
                <w:noProof/>
              </w:rPr>
              <w:t>1.4. Justificativa da Escolha do Tema</w:t>
            </w:r>
            <w:r w:rsidR="00DC3464">
              <w:rPr>
                <w:noProof/>
                <w:webHidden/>
              </w:rPr>
              <w:tab/>
            </w:r>
            <w:r w:rsidR="00CE2AD1">
              <w:rPr>
                <w:noProof/>
                <w:webHidden/>
              </w:rPr>
              <w:fldChar w:fldCharType="begin"/>
            </w:r>
            <w:r w:rsidR="00DC3464">
              <w:rPr>
                <w:noProof/>
                <w:webHidden/>
              </w:rPr>
              <w:instrText xml:space="preserve"> PAGEREF _Toc468050455 \h </w:instrText>
            </w:r>
            <w:r w:rsidR="00CE2AD1">
              <w:rPr>
                <w:noProof/>
                <w:webHidden/>
              </w:rPr>
            </w:r>
            <w:r w:rsidR="00CE2AD1">
              <w:rPr>
                <w:noProof/>
                <w:webHidden/>
              </w:rPr>
              <w:fldChar w:fldCharType="separate"/>
            </w:r>
            <w:r w:rsidR="00DC3464">
              <w:rPr>
                <w:noProof/>
                <w:webHidden/>
              </w:rPr>
              <w:t>7</w:t>
            </w:r>
            <w:r w:rsidR="00CE2AD1">
              <w:rPr>
                <w:noProof/>
                <w:webHidden/>
              </w:rPr>
              <w:fldChar w:fldCharType="end"/>
            </w:r>
          </w:hyperlink>
        </w:p>
        <w:p w14:paraId="1ED9D420" w14:textId="77777777" w:rsidR="00DC3464" w:rsidRDefault="001E6FE3">
          <w:pPr>
            <w:pStyle w:val="Sumrio2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68050456" w:history="1">
            <w:r w:rsidR="00DC3464" w:rsidRPr="00E42A63">
              <w:rPr>
                <w:rStyle w:val="Hyperlink"/>
                <w:noProof/>
              </w:rPr>
              <w:t>1.5. Método de Trabalho</w:t>
            </w:r>
            <w:r w:rsidR="00DC3464">
              <w:rPr>
                <w:noProof/>
                <w:webHidden/>
              </w:rPr>
              <w:tab/>
            </w:r>
            <w:r w:rsidR="00CE2AD1">
              <w:rPr>
                <w:noProof/>
                <w:webHidden/>
              </w:rPr>
              <w:fldChar w:fldCharType="begin"/>
            </w:r>
            <w:r w:rsidR="00DC3464">
              <w:rPr>
                <w:noProof/>
                <w:webHidden/>
              </w:rPr>
              <w:instrText xml:space="preserve"> PAGEREF _Toc468050456 \h </w:instrText>
            </w:r>
            <w:r w:rsidR="00CE2AD1">
              <w:rPr>
                <w:noProof/>
                <w:webHidden/>
              </w:rPr>
            </w:r>
            <w:r w:rsidR="00CE2AD1">
              <w:rPr>
                <w:noProof/>
                <w:webHidden/>
              </w:rPr>
              <w:fldChar w:fldCharType="separate"/>
            </w:r>
            <w:r w:rsidR="00DC3464">
              <w:rPr>
                <w:noProof/>
                <w:webHidden/>
              </w:rPr>
              <w:t>8</w:t>
            </w:r>
            <w:r w:rsidR="00CE2AD1">
              <w:rPr>
                <w:noProof/>
                <w:webHidden/>
              </w:rPr>
              <w:fldChar w:fldCharType="end"/>
            </w:r>
          </w:hyperlink>
        </w:p>
        <w:p w14:paraId="25AB9AEE" w14:textId="77777777" w:rsidR="00DC3464" w:rsidRDefault="001E6FE3">
          <w:pPr>
            <w:pStyle w:val="Sumrio2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68050457" w:history="1">
            <w:r w:rsidR="00DC3464" w:rsidRPr="00E42A63">
              <w:rPr>
                <w:rStyle w:val="Hyperlink"/>
                <w:noProof/>
              </w:rPr>
              <w:t>1.6. Organização do Trabalho</w:t>
            </w:r>
            <w:r w:rsidR="00DC3464">
              <w:rPr>
                <w:noProof/>
                <w:webHidden/>
              </w:rPr>
              <w:tab/>
            </w:r>
            <w:r w:rsidR="00CE2AD1">
              <w:rPr>
                <w:noProof/>
                <w:webHidden/>
              </w:rPr>
              <w:fldChar w:fldCharType="begin"/>
            </w:r>
            <w:r w:rsidR="00DC3464">
              <w:rPr>
                <w:noProof/>
                <w:webHidden/>
              </w:rPr>
              <w:instrText xml:space="preserve"> PAGEREF _Toc468050457 \h </w:instrText>
            </w:r>
            <w:r w:rsidR="00CE2AD1">
              <w:rPr>
                <w:noProof/>
                <w:webHidden/>
              </w:rPr>
            </w:r>
            <w:r w:rsidR="00CE2AD1">
              <w:rPr>
                <w:noProof/>
                <w:webHidden/>
              </w:rPr>
              <w:fldChar w:fldCharType="separate"/>
            </w:r>
            <w:r w:rsidR="00DC3464">
              <w:rPr>
                <w:noProof/>
                <w:webHidden/>
              </w:rPr>
              <w:t>8</w:t>
            </w:r>
            <w:r w:rsidR="00CE2AD1">
              <w:rPr>
                <w:noProof/>
                <w:webHidden/>
              </w:rPr>
              <w:fldChar w:fldCharType="end"/>
            </w:r>
          </w:hyperlink>
        </w:p>
        <w:p w14:paraId="436364FE" w14:textId="77777777" w:rsidR="00DC3464" w:rsidRDefault="001E6FE3">
          <w:pPr>
            <w:pStyle w:val="Sumrio2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68050458" w:history="1">
            <w:r w:rsidR="00DC3464" w:rsidRPr="00E42A63">
              <w:rPr>
                <w:rStyle w:val="Hyperlink"/>
                <w:noProof/>
              </w:rPr>
              <w:t>1.7. Glossário</w:t>
            </w:r>
            <w:r w:rsidR="00DC3464">
              <w:rPr>
                <w:noProof/>
                <w:webHidden/>
              </w:rPr>
              <w:tab/>
            </w:r>
            <w:r w:rsidR="00CE2AD1">
              <w:rPr>
                <w:noProof/>
                <w:webHidden/>
              </w:rPr>
              <w:fldChar w:fldCharType="begin"/>
            </w:r>
            <w:r w:rsidR="00DC3464">
              <w:rPr>
                <w:noProof/>
                <w:webHidden/>
              </w:rPr>
              <w:instrText xml:space="preserve"> PAGEREF _Toc468050458 \h </w:instrText>
            </w:r>
            <w:r w:rsidR="00CE2AD1">
              <w:rPr>
                <w:noProof/>
                <w:webHidden/>
              </w:rPr>
            </w:r>
            <w:r w:rsidR="00CE2AD1">
              <w:rPr>
                <w:noProof/>
                <w:webHidden/>
              </w:rPr>
              <w:fldChar w:fldCharType="separate"/>
            </w:r>
            <w:r w:rsidR="00DC3464">
              <w:rPr>
                <w:noProof/>
                <w:webHidden/>
              </w:rPr>
              <w:t>8</w:t>
            </w:r>
            <w:r w:rsidR="00CE2AD1">
              <w:rPr>
                <w:noProof/>
                <w:webHidden/>
              </w:rPr>
              <w:fldChar w:fldCharType="end"/>
            </w:r>
          </w:hyperlink>
        </w:p>
        <w:p w14:paraId="57263785" w14:textId="77777777" w:rsidR="00DC3464" w:rsidRDefault="001E6FE3">
          <w:pPr>
            <w:pStyle w:val="Sumrio1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68050459" w:history="1">
            <w:r w:rsidR="00DC3464" w:rsidRPr="00E42A63">
              <w:rPr>
                <w:rStyle w:val="Hyperlink"/>
                <w:noProof/>
              </w:rPr>
              <w:t>2. Descrição geral do sistema</w:t>
            </w:r>
            <w:r w:rsidR="00DC3464">
              <w:rPr>
                <w:noProof/>
                <w:webHidden/>
              </w:rPr>
              <w:tab/>
            </w:r>
            <w:r w:rsidR="00CE2AD1">
              <w:rPr>
                <w:noProof/>
                <w:webHidden/>
              </w:rPr>
              <w:fldChar w:fldCharType="begin"/>
            </w:r>
            <w:r w:rsidR="00DC3464">
              <w:rPr>
                <w:noProof/>
                <w:webHidden/>
              </w:rPr>
              <w:instrText xml:space="preserve"> PAGEREF _Toc468050459 \h </w:instrText>
            </w:r>
            <w:r w:rsidR="00CE2AD1">
              <w:rPr>
                <w:noProof/>
                <w:webHidden/>
              </w:rPr>
            </w:r>
            <w:r w:rsidR="00CE2AD1">
              <w:rPr>
                <w:noProof/>
                <w:webHidden/>
              </w:rPr>
              <w:fldChar w:fldCharType="separate"/>
            </w:r>
            <w:r w:rsidR="00DC3464">
              <w:rPr>
                <w:noProof/>
                <w:webHidden/>
              </w:rPr>
              <w:t>10</w:t>
            </w:r>
            <w:r w:rsidR="00CE2AD1">
              <w:rPr>
                <w:noProof/>
                <w:webHidden/>
              </w:rPr>
              <w:fldChar w:fldCharType="end"/>
            </w:r>
          </w:hyperlink>
        </w:p>
        <w:p w14:paraId="702CBB96" w14:textId="77777777" w:rsidR="00DC3464" w:rsidRDefault="001E6FE3">
          <w:pPr>
            <w:pStyle w:val="Sumrio2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68050460" w:history="1">
            <w:r w:rsidR="00DC3464" w:rsidRPr="00E42A63">
              <w:rPr>
                <w:rStyle w:val="Hyperlink"/>
                <w:noProof/>
              </w:rPr>
              <w:t>2.1 Descrição do problema</w:t>
            </w:r>
            <w:r w:rsidR="00DC3464">
              <w:rPr>
                <w:noProof/>
                <w:webHidden/>
              </w:rPr>
              <w:tab/>
            </w:r>
            <w:r w:rsidR="00CE2AD1">
              <w:rPr>
                <w:noProof/>
                <w:webHidden/>
              </w:rPr>
              <w:fldChar w:fldCharType="begin"/>
            </w:r>
            <w:r w:rsidR="00DC3464">
              <w:rPr>
                <w:noProof/>
                <w:webHidden/>
              </w:rPr>
              <w:instrText xml:space="preserve"> PAGEREF _Toc468050460 \h </w:instrText>
            </w:r>
            <w:r w:rsidR="00CE2AD1">
              <w:rPr>
                <w:noProof/>
                <w:webHidden/>
              </w:rPr>
            </w:r>
            <w:r w:rsidR="00CE2AD1">
              <w:rPr>
                <w:noProof/>
                <w:webHidden/>
              </w:rPr>
              <w:fldChar w:fldCharType="separate"/>
            </w:r>
            <w:r w:rsidR="00DC3464">
              <w:rPr>
                <w:noProof/>
                <w:webHidden/>
              </w:rPr>
              <w:t>10</w:t>
            </w:r>
            <w:r w:rsidR="00CE2AD1">
              <w:rPr>
                <w:noProof/>
                <w:webHidden/>
              </w:rPr>
              <w:fldChar w:fldCharType="end"/>
            </w:r>
          </w:hyperlink>
        </w:p>
        <w:p w14:paraId="7F255443" w14:textId="77777777" w:rsidR="00DC3464" w:rsidRDefault="001E6FE3">
          <w:pPr>
            <w:pStyle w:val="Sumrio2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68050461" w:history="1">
            <w:r w:rsidR="00DC3464" w:rsidRPr="00E42A63">
              <w:rPr>
                <w:rStyle w:val="Hyperlink"/>
                <w:noProof/>
              </w:rPr>
              <w:t>2.2 Objetivo do sistema</w:t>
            </w:r>
            <w:r w:rsidR="00DC3464">
              <w:rPr>
                <w:noProof/>
                <w:webHidden/>
              </w:rPr>
              <w:tab/>
            </w:r>
            <w:r w:rsidR="00CE2AD1">
              <w:rPr>
                <w:noProof/>
                <w:webHidden/>
              </w:rPr>
              <w:fldChar w:fldCharType="begin"/>
            </w:r>
            <w:r w:rsidR="00DC3464">
              <w:rPr>
                <w:noProof/>
                <w:webHidden/>
              </w:rPr>
              <w:instrText xml:space="preserve"> PAGEREF _Toc468050461 \h </w:instrText>
            </w:r>
            <w:r w:rsidR="00CE2AD1">
              <w:rPr>
                <w:noProof/>
                <w:webHidden/>
              </w:rPr>
            </w:r>
            <w:r w:rsidR="00CE2AD1">
              <w:rPr>
                <w:noProof/>
                <w:webHidden/>
              </w:rPr>
              <w:fldChar w:fldCharType="separate"/>
            </w:r>
            <w:r w:rsidR="00DC3464">
              <w:rPr>
                <w:noProof/>
                <w:webHidden/>
              </w:rPr>
              <w:t>10</w:t>
            </w:r>
            <w:r w:rsidR="00CE2AD1">
              <w:rPr>
                <w:noProof/>
                <w:webHidden/>
              </w:rPr>
              <w:fldChar w:fldCharType="end"/>
            </w:r>
          </w:hyperlink>
        </w:p>
        <w:p w14:paraId="561E8866" w14:textId="77777777" w:rsidR="00DC3464" w:rsidRDefault="001E6FE3">
          <w:pPr>
            <w:pStyle w:val="Sumrio2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68050462" w:history="1">
            <w:r w:rsidR="00DC3464" w:rsidRPr="00E42A63">
              <w:rPr>
                <w:rStyle w:val="Hyperlink"/>
                <w:noProof/>
              </w:rPr>
              <w:t>2.3 Principais envolvidos e suas características</w:t>
            </w:r>
            <w:r w:rsidR="00DC3464">
              <w:rPr>
                <w:noProof/>
                <w:webHidden/>
              </w:rPr>
              <w:tab/>
            </w:r>
            <w:r w:rsidR="00CE2AD1">
              <w:rPr>
                <w:noProof/>
                <w:webHidden/>
              </w:rPr>
              <w:fldChar w:fldCharType="begin"/>
            </w:r>
            <w:r w:rsidR="00DC3464">
              <w:rPr>
                <w:noProof/>
                <w:webHidden/>
              </w:rPr>
              <w:instrText xml:space="preserve"> PAGEREF _Toc468050462 \h </w:instrText>
            </w:r>
            <w:r w:rsidR="00CE2AD1">
              <w:rPr>
                <w:noProof/>
                <w:webHidden/>
              </w:rPr>
            </w:r>
            <w:r w:rsidR="00CE2AD1">
              <w:rPr>
                <w:noProof/>
                <w:webHidden/>
              </w:rPr>
              <w:fldChar w:fldCharType="separate"/>
            </w:r>
            <w:r w:rsidR="00DC3464">
              <w:rPr>
                <w:noProof/>
                <w:webHidden/>
              </w:rPr>
              <w:t>11</w:t>
            </w:r>
            <w:r w:rsidR="00CE2AD1">
              <w:rPr>
                <w:noProof/>
                <w:webHidden/>
              </w:rPr>
              <w:fldChar w:fldCharType="end"/>
            </w:r>
          </w:hyperlink>
        </w:p>
        <w:p w14:paraId="6C6386D8" w14:textId="77777777" w:rsidR="00DC3464" w:rsidRDefault="001E6FE3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68050463" w:history="1">
            <w:r w:rsidR="00DC3464" w:rsidRPr="00E42A63">
              <w:rPr>
                <w:rStyle w:val="Hyperlink"/>
                <w:noProof/>
              </w:rPr>
              <w:t>2.3.1 Usuários do sistema</w:t>
            </w:r>
            <w:r w:rsidR="00DC3464">
              <w:rPr>
                <w:noProof/>
                <w:webHidden/>
              </w:rPr>
              <w:tab/>
            </w:r>
            <w:r w:rsidR="00CE2AD1">
              <w:rPr>
                <w:noProof/>
                <w:webHidden/>
              </w:rPr>
              <w:fldChar w:fldCharType="begin"/>
            </w:r>
            <w:r w:rsidR="00DC3464">
              <w:rPr>
                <w:noProof/>
                <w:webHidden/>
              </w:rPr>
              <w:instrText xml:space="preserve"> PAGEREF _Toc468050463 \h </w:instrText>
            </w:r>
            <w:r w:rsidR="00CE2AD1">
              <w:rPr>
                <w:noProof/>
                <w:webHidden/>
              </w:rPr>
            </w:r>
            <w:r w:rsidR="00CE2AD1">
              <w:rPr>
                <w:noProof/>
                <w:webHidden/>
              </w:rPr>
              <w:fldChar w:fldCharType="separate"/>
            </w:r>
            <w:r w:rsidR="00DC3464">
              <w:rPr>
                <w:noProof/>
                <w:webHidden/>
              </w:rPr>
              <w:t>11</w:t>
            </w:r>
            <w:r w:rsidR="00CE2AD1">
              <w:rPr>
                <w:noProof/>
                <w:webHidden/>
              </w:rPr>
              <w:fldChar w:fldCharType="end"/>
            </w:r>
          </w:hyperlink>
        </w:p>
        <w:p w14:paraId="41390BD9" w14:textId="77777777" w:rsidR="00DC3464" w:rsidRDefault="001E6FE3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68050464" w:history="1">
            <w:r w:rsidR="00DC3464" w:rsidRPr="00E42A63">
              <w:rPr>
                <w:rStyle w:val="Hyperlink"/>
                <w:noProof/>
              </w:rPr>
              <w:t>2.3.2 Desenvolvedores do sistema</w:t>
            </w:r>
            <w:r w:rsidR="00DC3464">
              <w:rPr>
                <w:noProof/>
                <w:webHidden/>
              </w:rPr>
              <w:tab/>
            </w:r>
            <w:r w:rsidR="00CE2AD1">
              <w:rPr>
                <w:noProof/>
                <w:webHidden/>
              </w:rPr>
              <w:fldChar w:fldCharType="begin"/>
            </w:r>
            <w:r w:rsidR="00DC3464">
              <w:rPr>
                <w:noProof/>
                <w:webHidden/>
              </w:rPr>
              <w:instrText xml:space="preserve"> PAGEREF _Toc468050464 \h </w:instrText>
            </w:r>
            <w:r w:rsidR="00CE2AD1">
              <w:rPr>
                <w:noProof/>
                <w:webHidden/>
              </w:rPr>
            </w:r>
            <w:r w:rsidR="00CE2AD1">
              <w:rPr>
                <w:noProof/>
                <w:webHidden/>
              </w:rPr>
              <w:fldChar w:fldCharType="separate"/>
            </w:r>
            <w:r w:rsidR="00DC3464">
              <w:rPr>
                <w:noProof/>
                <w:webHidden/>
              </w:rPr>
              <w:t>11</w:t>
            </w:r>
            <w:r w:rsidR="00CE2AD1">
              <w:rPr>
                <w:noProof/>
                <w:webHidden/>
              </w:rPr>
              <w:fldChar w:fldCharType="end"/>
            </w:r>
          </w:hyperlink>
        </w:p>
        <w:p w14:paraId="44885594" w14:textId="77777777" w:rsidR="00DC3464" w:rsidRDefault="001E6FE3">
          <w:pPr>
            <w:pStyle w:val="Sumrio1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68050465" w:history="1">
            <w:r w:rsidR="00DC3464" w:rsidRPr="00E42A63">
              <w:rPr>
                <w:rStyle w:val="Hyperlink"/>
                <w:noProof/>
              </w:rPr>
              <w:t>3. Requisitos</w:t>
            </w:r>
            <w:r w:rsidR="00DC3464">
              <w:rPr>
                <w:noProof/>
                <w:webHidden/>
              </w:rPr>
              <w:tab/>
            </w:r>
            <w:r w:rsidR="00CE2AD1">
              <w:rPr>
                <w:noProof/>
                <w:webHidden/>
              </w:rPr>
              <w:fldChar w:fldCharType="begin"/>
            </w:r>
            <w:r w:rsidR="00DC3464">
              <w:rPr>
                <w:noProof/>
                <w:webHidden/>
              </w:rPr>
              <w:instrText xml:space="preserve"> PAGEREF _Toc468050465 \h </w:instrText>
            </w:r>
            <w:r w:rsidR="00CE2AD1">
              <w:rPr>
                <w:noProof/>
                <w:webHidden/>
              </w:rPr>
            </w:r>
            <w:r w:rsidR="00CE2AD1">
              <w:rPr>
                <w:noProof/>
                <w:webHidden/>
              </w:rPr>
              <w:fldChar w:fldCharType="separate"/>
            </w:r>
            <w:r w:rsidR="00DC3464">
              <w:rPr>
                <w:noProof/>
                <w:webHidden/>
              </w:rPr>
              <w:t>12</w:t>
            </w:r>
            <w:r w:rsidR="00CE2AD1">
              <w:rPr>
                <w:noProof/>
                <w:webHidden/>
              </w:rPr>
              <w:fldChar w:fldCharType="end"/>
            </w:r>
          </w:hyperlink>
        </w:p>
        <w:p w14:paraId="3D47EF20" w14:textId="77777777" w:rsidR="00DC3464" w:rsidRDefault="001E6FE3">
          <w:pPr>
            <w:pStyle w:val="Sumrio2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68050466" w:history="1">
            <w:r w:rsidR="00DC3464" w:rsidRPr="00E42A63">
              <w:rPr>
                <w:rStyle w:val="Hyperlink"/>
                <w:noProof/>
              </w:rPr>
              <w:t>3.1 Requisitos Funcionais</w:t>
            </w:r>
            <w:r w:rsidR="00DC3464">
              <w:rPr>
                <w:noProof/>
                <w:webHidden/>
              </w:rPr>
              <w:tab/>
            </w:r>
            <w:r w:rsidR="00CE2AD1">
              <w:rPr>
                <w:noProof/>
                <w:webHidden/>
              </w:rPr>
              <w:fldChar w:fldCharType="begin"/>
            </w:r>
            <w:r w:rsidR="00DC3464">
              <w:rPr>
                <w:noProof/>
                <w:webHidden/>
              </w:rPr>
              <w:instrText xml:space="preserve"> PAGEREF _Toc468050466 \h </w:instrText>
            </w:r>
            <w:r w:rsidR="00CE2AD1">
              <w:rPr>
                <w:noProof/>
                <w:webHidden/>
              </w:rPr>
            </w:r>
            <w:r w:rsidR="00CE2AD1">
              <w:rPr>
                <w:noProof/>
                <w:webHidden/>
              </w:rPr>
              <w:fldChar w:fldCharType="separate"/>
            </w:r>
            <w:r w:rsidR="00DC3464">
              <w:rPr>
                <w:noProof/>
                <w:webHidden/>
              </w:rPr>
              <w:t>12</w:t>
            </w:r>
            <w:r w:rsidR="00CE2AD1">
              <w:rPr>
                <w:noProof/>
                <w:webHidden/>
              </w:rPr>
              <w:fldChar w:fldCharType="end"/>
            </w:r>
          </w:hyperlink>
        </w:p>
        <w:p w14:paraId="0BAD68BC" w14:textId="77777777" w:rsidR="00DC3464" w:rsidRDefault="001E6FE3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68050467" w:history="1">
            <w:r w:rsidR="00DC3464" w:rsidRPr="00E42A63">
              <w:rPr>
                <w:rStyle w:val="Hyperlink"/>
                <w:noProof/>
              </w:rPr>
              <w:t>RF01 – Cadastrar Usuário</w:t>
            </w:r>
            <w:r w:rsidR="00DC3464">
              <w:rPr>
                <w:noProof/>
                <w:webHidden/>
              </w:rPr>
              <w:tab/>
            </w:r>
            <w:r w:rsidR="00CE2AD1">
              <w:rPr>
                <w:noProof/>
                <w:webHidden/>
              </w:rPr>
              <w:fldChar w:fldCharType="begin"/>
            </w:r>
            <w:r w:rsidR="00DC3464">
              <w:rPr>
                <w:noProof/>
                <w:webHidden/>
              </w:rPr>
              <w:instrText xml:space="preserve"> PAGEREF _Toc468050467 \h </w:instrText>
            </w:r>
            <w:r w:rsidR="00CE2AD1">
              <w:rPr>
                <w:noProof/>
                <w:webHidden/>
              </w:rPr>
            </w:r>
            <w:r w:rsidR="00CE2AD1">
              <w:rPr>
                <w:noProof/>
                <w:webHidden/>
              </w:rPr>
              <w:fldChar w:fldCharType="separate"/>
            </w:r>
            <w:r w:rsidR="00DC3464">
              <w:rPr>
                <w:noProof/>
                <w:webHidden/>
              </w:rPr>
              <w:t>12</w:t>
            </w:r>
            <w:r w:rsidR="00CE2AD1">
              <w:rPr>
                <w:noProof/>
                <w:webHidden/>
              </w:rPr>
              <w:fldChar w:fldCharType="end"/>
            </w:r>
          </w:hyperlink>
        </w:p>
        <w:p w14:paraId="16979A10" w14:textId="77777777" w:rsidR="00DC3464" w:rsidRDefault="001E6FE3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68050468" w:history="1">
            <w:r w:rsidR="00DC3464" w:rsidRPr="00E42A63">
              <w:rPr>
                <w:rStyle w:val="Hyperlink"/>
                <w:noProof/>
              </w:rPr>
              <w:t>RF02 – Efetuar Login</w:t>
            </w:r>
            <w:r w:rsidR="00DC3464">
              <w:rPr>
                <w:noProof/>
                <w:webHidden/>
              </w:rPr>
              <w:tab/>
            </w:r>
            <w:r w:rsidR="00CE2AD1">
              <w:rPr>
                <w:noProof/>
                <w:webHidden/>
              </w:rPr>
              <w:fldChar w:fldCharType="begin"/>
            </w:r>
            <w:r w:rsidR="00DC3464">
              <w:rPr>
                <w:noProof/>
                <w:webHidden/>
              </w:rPr>
              <w:instrText xml:space="preserve"> PAGEREF _Toc468050468 \h </w:instrText>
            </w:r>
            <w:r w:rsidR="00CE2AD1">
              <w:rPr>
                <w:noProof/>
                <w:webHidden/>
              </w:rPr>
            </w:r>
            <w:r w:rsidR="00CE2AD1">
              <w:rPr>
                <w:noProof/>
                <w:webHidden/>
              </w:rPr>
              <w:fldChar w:fldCharType="separate"/>
            </w:r>
            <w:r w:rsidR="00DC3464">
              <w:rPr>
                <w:noProof/>
                <w:webHidden/>
              </w:rPr>
              <w:t>13</w:t>
            </w:r>
            <w:r w:rsidR="00CE2AD1">
              <w:rPr>
                <w:noProof/>
                <w:webHidden/>
              </w:rPr>
              <w:fldChar w:fldCharType="end"/>
            </w:r>
          </w:hyperlink>
        </w:p>
        <w:p w14:paraId="50FE2044" w14:textId="77777777" w:rsidR="00DC3464" w:rsidRDefault="001E6FE3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68050469" w:history="1">
            <w:r w:rsidR="00DC3464" w:rsidRPr="00E42A63">
              <w:rPr>
                <w:rStyle w:val="Hyperlink"/>
                <w:noProof/>
              </w:rPr>
              <w:t>RF03 – Cadastrar Clientes</w:t>
            </w:r>
            <w:r w:rsidR="00DC3464">
              <w:rPr>
                <w:noProof/>
                <w:webHidden/>
              </w:rPr>
              <w:tab/>
            </w:r>
            <w:r w:rsidR="00CE2AD1">
              <w:rPr>
                <w:noProof/>
                <w:webHidden/>
              </w:rPr>
              <w:fldChar w:fldCharType="begin"/>
            </w:r>
            <w:r w:rsidR="00DC3464">
              <w:rPr>
                <w:noProof/>
                <w:webHidden/>
              </w:rPr>
              <w:instrText xml:space="preserve"> PAGEREF _Toc468050469 \h </w:instrText>
            </w:r>
            <w:r w:rsidR="00CE2AD1">
              <w:rPr>
                <w:noProof/>
                <w:webHidden/>
              </w:rPr>
            </w:r>
            <w:r w:rsidR="00CE2AD1">
              <w:rPr>
                <w:noProof/>
                <w:webHidden/>
              </w:rPr>
              <w:fldChar w:fldCharType="separate"/>
            </w:r>
            <w:r w:rsidR="00DC3464">
              <w:rPr>
                <w:noProof/>
                <w:webHidden/>
              </w:rPr>
              <w:t>13</w:t>
            </w:r>
            <w:r w:rsidR="00CE2AD1">
              <w:rPr>
                <w:noProof/>
                <w:webHidden/>
              </w:rPr>
              <w:fldChar w:fldCharType="end"/>
            </w:r>
          </w:hyperlink>
        </w:p>
        <w:p w14:paraId="4028C358" w14:textId="77777777" w:rsidR="00DC3464" w:rsidRDefault="001E6FE3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68050470" w:history="1">
            <w:r w:rsidR="00DC3464" w:rsidRPr="00E42A63">
              <w:rPr>
                <w:rStyle w:val="Hyperlink"/>
                <w:noProof/>
              </w:rPr>
              <w:t>RF04 – Cadastrar Veículos</w:t>
            </w:r>
            <w:r w:rsidR="00DC3464">
              <w:rPr>
                <w:noProof/>
                <w:webHidden/>
              </w:rPr>
              <w:tab/>
            </w:r>
            <w:r w:rsidR="00CE2AD1">
              <w:rPr>
                <w:noProof/>
                <w:webHidden/>
              </w:rPr>
              <w:fldChar w:fldCharType="begin"/>
            </w:r>
            <w:r w:rsidR="00DC3464">
              <w:rPr>
                <w:noProof/>
                <w:webHidden/>
              </w:rPr>
              <w:instrText xml:space="preserve"> PAGEREF _Toc468050470 \h </w:instrText>
            </w:r>
            <w:r w:rsidR="00CE2AD1">
              <w:rPr>
                <w:noProof/>
                <w:webHidden/>
              </w:rPr>
            </w:r>
            <w:r w:rsidR="00CE2AD1">
              <w:rPr>
                <w:noProof/>
                <w:webHidden/>
              </w:rPr>
              <w:fldChar w:fldCharType="separate"/>
            </w:r>
            <w:r w:rsidR="00DC3464">
              <w:rPr>
                <w:noProof/>
                <w:webHidden/>
              </w:rPr>
              <w:t>14</w:t>
            </w:r>
            <w:r w:rsidR="00CE2AD1">
              <w:rPr>
                <w:noProof/>
                <w:webHidden/>
              </w:rPr>
              <w:fldChar w:fldCharType="end"/>
            </w:r>
          </w:hyperlink>
        </w:p>
        <w:p w14:paraId="76DADD5C" w14:textId="77777777" w:rsidR="00DC3464" w:rsidRDefault="001E6FE3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68050471" w:history="1">
            <w:r w:rsidR="00DC3464" w:rsidRPr="00E42A63">
              <w:rPr>
                <w:rStyle w:val="Hyperlink"/>
                <w:noProof/>
              </w:rPr>
              <w:t>RF05 – Cadastrar Mecânicos</w:t>
            </w:r>
            <w:r w:rsidR="00DC3464">
              <w:rPr>
                <w:noProof/>
                <w:webHidden/>
              </w:rPr>
              <w:tab/>
            </w:r>
            <w:r w:rsidR="00CE2AD1">
              <w:rPr>
                <w:noProof/>
                <w:webHidden/>
              </w:rPr>
              <w:fldChar w:fldCharType="begin"/>
            </w:r>
            <w:r w:rsidR="00DC3464">
              <w:rPr>
                <w:noProof/>
                <w:webHidden/>
              </w:rPr>
              <w:instrText xml:space="preserve"> PAGEREF _Toc468050471 \h </w:instrText>
            </w:r>
            <w:r w:rsidR="00CE2AD1">
              <w:rPr>
                <w:noProof/>
                <w:webHidden/>
              </w:rPr>
            </w:r>
            <w:r w:rsidR="00CE2AD1">
              <w:rPr>
                <w:noProof/>
                <w:webHidden/>
              </w:rPr>
              <w:fldChar w:fldCharType="separate"/>
            </w:r>
            <w:r w:rsidR="00DC3464">
              <w:rPr>
                <w:noProof/>
                <w:webHidden/>
              </w:rPr>
              <w:t>15</w:t>
            </w:r>
            <w:r w:rsidR="00CE2AD1">
              <w:rPr>
                <w:noProof/>
                <w:webHidden/>
              </w:rPr>
              <w:fldChar w:fldCharType="end"/>
            </w:r>
          </w:hyperlink>
        </w:p>
        <w:p w14:paraId="456AFCD2" w14:textId="77777777" w:rsidR="00DC3464" w:rsidRDefault="001E6FE3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68050472" w:history="1">
            <w:r w:rsidR="00DC3464" w:rsidRPr="00E42A63">
              <w:rPr>
                <w:rStyle w:val="Hyperlink"/>
                <w:noProof/>
              </w:rPr>
              <w:t>RF06 – Cadastrar Produto</w:t>
            </w:r>
            <w:r w:rsidR="00DC3464">
              <w:rPr>
                <w:noProof/>
                <w:webHidden/>
              </w:rPr>
              <w:tab/>
            </w:r>
            <w:r w:rsidR="00CE2AD1">
              <w:rPr>
                <w:noProof/>
                <w:webHidden/>
              </w:rPr>
              <w:fldChar w:fldCharType="begin"/>
            </w:r>
            <w:r w:rsidR="00DC3464">
              <w:rPr>
                <w:noProof/>
                <w:webHidden/>
              </w:rPr>
              <w:instrText xml:space="preserve"> PAGEREF _Toc468050472 \h </w:instrText>
            </w:r>
            <w:r w:rsidR="00CE2AD1">
              <w:rPr>
                <w:noProof/>
                <w:webHidden/>
              </w:rPr>
            </w:r>
            <w:r w:rsidR="00CE2AD1">
              <w:rPr>
                <w:noProof/>
                <w:webHidden/>
              </w:rPr>
              <w:fldChar w:fldCharType="separate"/>
            </w:r>
            <w:r w:rsidR="00DC3464">
              <w:rPr>
                <w:noProof/>
                <w:webHidden/>
              </w:rPr>
              <w:t>16</w:t>
            </w:r>
            <w:r w:rsidR="00CE2AD1">
              <w:rPr>
                <w:noProof/>
                <w:webHidden/>
              </w:rPr>
              <w:fldChar w:fldCharType="end"/>
            </w:r>
          </w:hyperlink>
        </w:p>
        <w:p w14:paraId="3471DB6F" w14:textId="77777777" w:rsidR="00DC3464" w:rsidRDefault="001E6FE3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68050473" w:history="1">
            <w:r w:rsidR="00DC3464" w:rsidRPr="00E42A63">
              <w:rPr>
                <w:rStyle w:val="Hyperlink"/>
                <w:noProof/>
              </w:rPr>
              <w:t>RF07 – Cadastrar Serviço</w:t>
            </w:r>
            <w:r w:rsidR="00DC3464">
              <w:rPr>
                <w:noProof/>
                <w:webHidden/>
              </w:rPr>
              <w:tab/>
            </w:r>
            <w:r w:rsidR="00CE2AD1">
              <w:rPr>
                <w:noProof/>
                <w:webHidden/>
              </w:rPr>
              <w:fldChar w:fldCharType="begin"/>
            </w:r>
            <w:r w:rsidR="00DC3464">
              <w:rPr>
                <w:noProof/>
                <w:webHidden/>
              </w:rPr>
              <w:instrText xml:space="preserve"> PAGEREF _Toc468050473 \h </w:instrText>
            </w:r>
            <w:r w:rsidR="00CE2AD1">
              <w:rPr>
                <w:noProof/>
                <w:webHidden/>
              </w:rPr>
            </w:r>
            <w:r w:rsidR="00CE2AD1">
              <w:rPr>
                <w:noProof/>
                <w:webHidden/>
              </w:rPr>
              <w:fldChar w:fldCharType="separate"/>
            </w:r>
            <w:r w:rsidR="00DC3464">
              <w:rPr>
                <w:noProof/>
                <w:webHidden/>
              </w:rPr>
              <w:t>16</w:t>
            </w:r>
            <w:r w:rsidR="00CE2AD1">
              <w:rPr>
                <w:noProof/>
                <w:webHidden/>
              </w:rPr>
              <w:fldChar w:fldCharType="end"/>
            </w:r>
          </w:hyperlink>
        </w:p>
        <w:p w14:paraId="0EFBEE52" w14:textId="77777777" w:rsidR="00DC3464" w:rsidRDefault="001E6FE3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68050474" w:history="1">
            <w:r w:rsidR="00DC3464" w:rsidRPr="00E42A63">
              <w:rPr>
                <w:rStyle w:val="Hyperlink"/>
                <w:noProof/>
              </w:rPr>
              <w:t>RF08 – Gerar ordem de serviço</w:t>
            </w:r>
            <w:r w:rsidR="00DC3464">
              <w:rPr>
                <w:noProof/>
                <w:webHidden/>
              </w:rPr>
              <w:tab/>
            </w:r>
            <w:r w:rsidR="00CE2AD1">
              <w:rPr>
                <w:noProof/>
                <w:webHidden/>
              </w:rPr>
              <w:fldChar w:fldCharType="begin"/>
            </w:r>
            <w:r w:rsidR="00DC3464">
              <w:rPr>
                <w:noProof/>
                <w:webHidden/>
              </w:rPr>
              <w:instrText xml:space="preserve"> PAGEREF _Toc468050474 \h </w:instrText>
            </w:r>
            <w:r w:rsidR="00CE2AD1">
              <w:rPr>
                <w:noProof/>
                <w:webHidden/>
              </w:rPr>
            </w:r>
            <w:r w:rsidR="00CE2AD1">
              <w:rPr>
                <w:noProof/>
                <w:webHidden/>
              </w:rPr>
              <w:fldChar w:fldCharType="separate"/>
            </w:r>
            <w:r w:rsidR="00DC3464">
              <w:rPr>
                <w:noProof/>
                <w:webHidden/>
              </w:rPr>
              <w:t>17</w:t>
            </w:r>
            <w:r w:rsidR="00CE2AD1">
              <w:rPr>
                <w:noProof/>
                <w:webHidden/>
              </w:rPr>
              <w:fldChar w:fldCharType="end"/>
            </w:r>
          </w:hyperlink>
        </w:p>
        <w:p w14:paraId="71F26DB8" w14:textId="77777777" w:rsidR="00DC3464" w:rsidRDefault="001E6FE3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68050475" w:history="1">
            <w:r w:rsidR="00DC3464" w:rsidRPr="00E42A63">
              <w:rPr>
                <w:rStyle w:val="Hyperlink"/>
                <w:noProof/>
              </w:rPr>
              <w:t>RF09 – Gerar relatório de comissão</w:t>
            </w:r>
            <w:r w:rsidR="00DC3464">
              <w:rPr>
                <w:noProof/>
                <w:webHidden/>
              </w:rPr>
              <w:tab/>
            </w:r>
            <w:r w:rsidR="00CE2AD1">
              <w:rPr>
                <w:noProof/>
                <w:webHidden/>
              </w:rPr>
              <w:fldChar w:fldCharType="begin"/>
            </w:r>
            <w:r w:rsidR="00DC3464">
              <w:rPr>
                <w:noProof/>
                <w:webHidden/>
              </w:rPr>
              <w:instrText xml:space="preserve"> PAGEREF _Toc468050475 \h </w:instrText>
            </w:r>
            <w:r w:rsidR="00CE2AD1">
              <w:rPr>
                <w:noProof/>
                <w:webHidden/>
              </w:rPr>
            </w:r>
            <w:r w:rsidR="00CE2AD1">
              <w:rPr>
                <w:noProof/>
                <w:webHidden/>
              </w:rPr>
              <w:fldChar w:fldCharType="separate"/>
            </w:r>
            <w:r w:rsidR="00DC3464">
              <w:rPr>
                <w:noProof/>
                <w:webHidden/>
              </w:rPr>
              <w:t>18</w:t>
            </w:r>
            <w:r w:rsidR="00CE2AD1">
              <w:rPr>
                <w:noProof/>
                <w:webHidden/>
              </w:rPr>
              <w:fldChar w:fldCharType="end"/>
            </w:r>
          </w:hyperlink>
        </w:p>
        <w:p w14:paraId="7C6812F1" w14:textId="77777777" w:rsidR="00DC3464" w:rsidRDefault="001E6FE3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68050476" w:history="1">
            <w:r w:rsidR="00DC3464" w:rsidRPr="00E42A63">
              <w:rPr>
                <w:rStyle w:val="Hyperlink"/>
                <w:noProof/>
              </w:rPr>
              <w:t>RF10 – Gerar relatório de ordens de serviços</w:t>
            </w:r>
            <w:r w:rsidR="00DC3464">
              <w:rPr>
                <w:noProof/>
                <w:webHidden/>
              </w:rPr>
              <w:tab/>
            </w:r>
            <w:r w:rsidR="00CE2AD1">
              <w:rPr>
                <w:noProof/>
                <w:webHidden/>
              </w:rPr>
              <w:fldChar w:fldCharType="begin"/>
            </w:r>
            <w:r w:rsidR="00DC3464">
              <w:rPr>
                <w:noProof/>
                <w:webHidden/>
              </w:rPr>
              <w:instrText xml:space="preserve"> PAGEREF _Toc468050476 \h </w:instrText>
            </w:r>
            <w:r w:rsidR="00CE2AD1">
              <w:rPr>
                <w:noProof/>
                <w:webHidden/>
              </w:rPr>
            </w:r>
            <w:r w:rsidR="00CE2AD1">
              <w:rPr>
                <w:noProof/>
                <w:webHidden/>
              </w:rPr>
              <w:fldChar w:fldCharType="separate"/>
            </w:r>
            <w:r w:rsidR="00DC3464">
              <w:rPr>
                <w:noProof/>
                <w:webHidden/>
              </w:rPr>
              <w:t>19</w:t>
            </w:r>
            <w:r w:rsidR="00CE2AD1">
              <w:rPr>
                <w:noProof/>
                <w:webHidden/>
              </w:rPr>
              <w:fldChar w:fldCharType="end"/>
            </w:r>
          </w:hyperlink>
        </w:p>
        <w:p w14:paraId="3FABA55B" w14:textId="77777777" w:rsidR="00DC3464" w:rsidRDefault="001E6FE3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68050477" w:history="1">
            <w:r w:rsidR="00DC3464" w:rsidRPr="00E42A63">
              <w:rPr>
                <w:rStyle w:val="Hyperlink"/>
                <w:noProof/>
              </w:rPr>
              <w:t>RF11 - Gerar relatório financeiro</w:t>
            </w:r>
            <w:r w:rsidR="00DC3464">
              <w:rPr>
                <w:noProof/>
                <w:webHidden/>
              </w:rPr>
              <w:tab/>
            </w:r>
            <w:r w:rsidR="00CE2AD1">
              <w:rPr>
                <w:noProof/>
                <w:webHidden/>
              </w:rPr>
              <w:fldChar w:fldCharType="begin"/>
            </w:r>
            <w:r w:rsidR="00DC3464">
              <w:rPr>
                <w:noProof/>
                <w:webHidden/>
              </w:rPr>
              <w:instrText xml:space="preserve"> PAGEREF _Toc468050477 \h </w:instrText>
            </w:r>
            <w:r w:rsidR="00CE2AD1">
              <w:rPr>
                <w:noProof/>
                <w:webHidden/>
              </w:rPr>
            </w:r>
            <w:r w:rsidR="00CE2AD1">
              <w:rPr>
                <w:noProof/>
                <w:webHidden/>
              </w:rPr>
              <w:fldChar w:fldCharType="separate"/>
            </w:r>
            <w:r w:rsidR="00DC3464">
              <w:rPr>
                <w:noProof/>
                <w:webHidden/>
              </w:rPr>
              <w:t>20</w:t>
            </w:r>
            <w:r w:rsidR="00CE2AD1">
              <w:rPr>
                <w:noProof/>
                <w:webHidden/>
              </w:rPr>
              <w:fldChar w:fldCharType="end"/>
            </w:r>
          </w:hyperlink>
        </w:p>
        <w:p w14:paraId="36F36D00" w14:textId="77777777" w:rsidR="00DC3464" w:rsidRDefault="001E6FE3">
          <w:pPr>
            <w:pStyle w:val="Sumrio2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68050478" w:history="1">
            <w:r w:rsidR="00DC3464" w:rsidRPr="00E42A63">
              <w:rPr>
                <w:rStyle w:val="Hyperlink"/>
                <w:noProof/>
              </w:rPr>
              <w:t>3.2 Requisitos Não-Funcionais</w:t>
            </w:r>
            <w:r w:rsidR="00DC3464">
              <w:rPr>
                <w:noProof/>
                <w:webHidden/>
              </w:rPr>
              <w:tab/>
            </w:r>
            <w:r w:rsidR="00CE2AD1">
              <w:rPr>
                <w:noProof/>
                <w:webHidden/>
              </w:rPr>
              <w:fldChar w:fldCharType="begin"/>
            </w:r>
            <w:r w:rsidR="00DC3464">
              <w:rPr>
                <w:noProof/>
                <w:webHidden/>
              </w:rPr>
              <w:instrText xml:space="preserve"> PAGEREF _Toc468050478 \h </w:instrText>
            </w:r>
            <w:r w:rsidR="00CE2AD1">
              <w:rPr>
                <w:noProof/>
                <w:webHidden/>
              </w:rPr>
            </w:r>
            <w:r w:rsidR="00CE2AD1">
              <w:rPr>
                <w:noProof/>
                <w:webHidden/>
              </w:rPr>
              <w:fldChar w:fldCharType="separate"/>
            </w:r>
            <w:r w:rsidR="00DC3464">
              <w:rPr>
                <w:noProof/>
                <w:webHidden/>
              </w:rPr>
              <w:t>22</w:t>
            </w:r>
            <w:r w:rsidR="00CE2AD1">
              <w:rPr>
                <w:noProof/>
                <w:webHidden/>
              </w:rPr>
              <w:fldChar w:fldCharType="end"/>
            </w:r>
          </w:hyperlink>
        </w:p>
        <w:p w14:paraId="33A963C8" w14:textId="77777777" w:rsidR="00DC3464" w:rsidRDefault="001E6FE3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68050479" w:history="1">
            <w:r w:rsidR="00DC3464" w:rsidRPr="00E42A63">
              <w:rPr>
                <w:rStyle w:val="Hyperlink"/>
                <w:noProof/>
              </w:rPr>
              <w:t>RNF01 – Requisitos de segurança</w:t>
            </w:r>
            <w:r w:rsidR="00DC3464">
              <w:rPr>
                <w:noProof/>
                <w:webHidden/>
              </w:rPr>
              <w:tab/>
            </w:r>
            <w:r w:rsidR="00CE2AD1">
              <w:rPr>
                <w:noProof/>
                <w:webHidden/>
              </w:rPr>
              <w:fldChar w:fldCharType="begin"/>
            </w:r>
            <w:r w:rsidR="00DC3464">
              <w:rPr>
                <w:noProof/>
                <w:webHidden/>
              </w:rPr>
              <w:instrText xml:space="preserve"> PAGEREF _Toc468050479 \h </w:instrText>
            </w:r>
            <w:r w:rsidR="00CE2AD1">
              <w:rPr>
                <w:noProof/>
                <w:webHidden/>
              </w:rPr>
            </w:r>
            <w:r w:rsidR="00CE2AD1">
              <w:rPr>
                <w:noProof/>
                <w:webHidden/>
              </w:rPr>
              <w:fldChar w:fldCharType="separate"/>
            </w:r>
            <w:r w:rsidR="00DC3464">
              <w:rPr>
                <w:noProof/>
                <w:webHidden/>
              </w:rPr>
              <w:t>22</w:t>
            </w:r>
            <w:r w:rsidR="00CE2AD1">
              <w:rPr>
                <w:noProof/>
                <w:webHidden/>
              </w:rPr>
              <w:fldChar w:fldCharType="end"/>
            </w:r>
          </w:hyperlink>
        </w:p>
        <w:p w14:paraId="0465ADC7" w14:textId="77777777" w:rsidR="00DC3464" w:rsidRDefault="001E6FE3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68050480" w:history="1">
            <w:r w:rsidR="00DC3464" w:rsidRPr="00E42A63">
              <w:rPr>
                <w:rStyle w:val="Hyperlink"/>
                <w:noProof/>
              </w:rPr>
              <w:t>RNF02 – Requisitos de interface</w:t>
            </w:r>
            <w:r w:rsidR="00DC3464">
              <w:rPr>
                <w:noProof/>
                <w:webHidden/>
              </w:rPr>
              <w:tab/>
            </w:r>
            <w:r w:rsidR="00CE2AD1">
              <w:rPr>
                <w:noProof/>
                <w:webHidden/>
              </w:rPr>
              <w:fldChar w:fldCharType="begin"/>
            </w:r>
            <w:r w:rsidR="00DC3464">
              <w:rPr>
                <w:noProof/>
                <w:webHidden/>
              </w:rPr>
              <w:instrText xml:space="preserve"> PAGEREF _Toc468050480 \h </w:instrText>
            </w:r>
            <w:r w:rsidR="00CE2AD1">
              <w:rPr>
                <w:noProof/>
                <w:webHidden/>
              </w:rPr>
            </w:r>
            <w:r w:rsidR="00CE2AD1">
              <w:rPr>
                <w:noProof/>
                <w:webHidden/>
              </w:rPr>
              <w:fldChar w:fldCharType="separate"/>
            </w:r>
            <w:r w:rsidR="00DC3464">
              <w:rPr>
                <w:noProof/>
                <w:webHidden/>
              </w:rPr>
              <w:t>22</w:t>
            </w:r>
            <w:r w:rsidR="00CE2AD1">
              <w:rPr>
                <w:noProof/>
                <w:webHidden/>
              </w:rPr>
              <w:fldChar w:fldCharType="end"/>
            </w:r>
          </w:hyperlink>
        </w:p>
        <w:p w14:paraId="4BC84EA9" w14:textId="77777777" w:rsidR="00DC3464" w:rsidRDefault="001E6FE3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68050481" w:history="1">
            <w:r w:rsidR="00DC3464" w:rsidRPr="00E42A63">
              <w:rPr>
                <w:rStyle w:val="Hyperlink"/>
                <w:noProof/>
              </w:rPr>
              <w:t>RNF03 – Requisitos de usabilidade</w:t>
            </w:r>
            <w:r w:rsidR="00DC3464">
              <w:rPr>
                <w:noProof/>
                <w:webHidden/>
              </w:rPr>
              <w:tab/>
            </w:r>
            <w:r w:rsidR="00CE2AD1">
              <w:rPr>
                <w:noProof/>
                <w:webHidden/>
              </w:rPr>
              <w:fldChar w:fldCharType="begin"/>
            </w:r>
            <w:r w:rsidR="00DC3464">
              <w:rPr>
                <w:noProof/>
                <w:webHidden/>
              </w:rPr>
              <w:instrText xml:space="preserve"> PAGEREF _Toc468050481 \h </w:instrText>
            </w:r>
            <w:r w:rsidR="00CE2AD1">
              <w:rPr>
                <w:noProof/>
                <w:webHidden/>
              </w:rPr>
            </w:r>
            <w:r w:rsidR="00CE2AD1">
              <w:rPr>
                <w:noProof/>
                <w:webHidden/>
              </w:rPr>
              <w:fldChar w:fldCharType="separate"/>
            </w:r>
            <w:r w:rsidR="00DC3464">
              <w:rPr>
                <w:noProof/>
                <w:webHidden/>
              </w:rPr>
              <w:t>22</w:t>
            </w:r>
            <w:r w:rsidR="00CE2AD1">
              <w:rPr>
                <w:noProof/>
                <w:webHidden/>
              </w:rPr>
              <w:fldChar w:fldCharType="end"/>
            </w:r>
          </w:hyperlink>
        </w:p>
        <w:p w14:paraId="5E7E790B" w14:textId="77777777" w:rsidR="00DC3464" w:rsidRDefault="001E6FE3">
          <w:pPr>
            <w:pStyle w:val="Sumrio1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68050482" w:history="1">
            <w:r w:rsidR="00DC3464" w:rsidRPr="00E42A63">
              <w:rPr>
                <w:rStyle w:val="Hyperlink"/>
                <w:noProof/>
              </w:rPr>
              <w:t>4. Especificação dos requisitos</w:t>
            </w:r>
            <w:r w:rsidR="00DC3464">
              <w:rPr>
                <w:noProof/>
                <w:webHidden/>
              </w:rPr>
              <w:tab/>
            </w:r>
            <w:r w:rsidR="00CE2AD1">
              <w:rPr>
                <w:noProof/>
                <w:webHidden/>
              </w:rPr>
              <w:fldChar w:fldCharType="begin"/>
            </w:r>
            <w:r w:rsidR="00DC3464">
              <w:rPr>
                <w:noProof/>
                <w:webHidden/>
              </w:rPr>
              <w:instrText xml:space="preserve"> PAGEREF _Toc468050482 \h </w:instrText>
            </w:r>
            <w:r w:rsidR="00CE2AD1">
              <w:rPr>
                <w:noProof/>
                <w:webHidden/>
              </w:rPr>
            </w:r>
            <w:r w:rsidR="00CE2AD1">
              <w:rPr>
                <w:noProof/>
                <w:webHidden/>
              </w:rPr>
              <w:fldChar w:fldCharType="separate"/>
            </w:r>
            <w:r w:rsidR="00DC3464">
              <w:rPr>
                <w:noProof/>
                <w:webHidden/>
              </w:rPr>
              <w:t>23</w:t>
            </w:r>
            <w:r w:rsidR="00CE2AD1">
              <w:rPr>
                <w:noProof/>
                <w:webHidden/>
              </w:rPr>
              <w:fldChar w:fldCharType="end"/>
            </w:r>
          </w:hyperlink>
        </w:p>
        <w:p w14:paraId="34F6780F" w14:textId="77777777" w:rsidR="00DC3464" w:rsidRDefault="001E6FE3">
          <w:pPr>
            <w:pStyle w:val="Sumrio2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68050483" w:history="1">
            <w:r w:rsidR="00DC3464" w:rsidRPr="00E42A63">
              <w:rPr>
                <w:rStyle w:val="Hyperlink"/>
                <w:noProof/>
              </w:rPr>
              <w:t>4.1 Modelo de caso de uso</w:t>
            </w:r>
            <w:r w:rsidR="00DC3464">
              <w:rPr>
                <w:noProof/>
                <w:webHidden/>
              </w:rPr>
              <w:tab/>
            </w:r>
            <w:r w:rsidR="00CE2AD1">
              <w:rPr>
                <w:noProof/>
                <w:webHidden/>
              </w:rPr>
              <w:fldChar w:fldCharType="begin"/>
            </w:r>
            <w:r w:rsidR="00DC3464">
              <w:rPr>
                <w:noProof/>
                <w:webHidden/>
              </w:rPr>
              <w:instrText xml:space="preserve"> PAGEREF _Toc468050483 \h </w:instrText>
            </w:r>
            <w:r w:rsidR="00CE2AD1">
              <w:rPr>
                <w:noProof/>
                <w:webHidden/>
              </w:rPr>
            </w:r>
            <w:r w:rsidR="00CE2AD1">
              <w:rPr>
                <w:noProof/>
                <w:webHidden/>
              </w:rPr>
              <w:fldChar w:fldCharType="separate"/>
            </w:r>
            <w:r w:rsidR="00DC3464">
              <w:rPr>
                <w:noProof/>
                <w:webHidden/>
              </w:rPr>
              <w:t>23</w:t>
            </w:r>
            <w:r w:rsidR="00CE2AD1">
              <w:rPr>
                <w:noProof/>
                <w:webHidden/>
              </w:rPr>
              <w:fldChar w:fldCharType="end"/>
            </w:r>
          </w:hyperlink>
        </w:p>
        <w:p w14:paraId="6E68A1DA" w14:textId="77777777" w:rsidR="00DC3464" w:rsidRDefault="001E6FE3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68050484" w:history="1">
            <w:r w:rsidR="00DC3464" w:rsidRPr="00E42A63">
              <w:rPr>
                <w:rStyle w:val="Hyperlink"/>
                <w:noProof/>
              </w:rPr>
              <w:t>4.1.1 Cadastrar Usuário</w:t>
            </w:r>
            <w:r w:rsidR="00DC3464">
              <w:rPr>
                <w:noProof/>
                <w:webHidden/>
              </w:rPr>
              <w:tab/>
            </w:r>
            <w:r w:rsidR="00CE2AD1">
              <w:rPr>
                <w:noProof/>
                <w:webHidden/>
              </w:rPr>
              <w:fldChar w:fldCharType="begin"/>
            </w:r>
            <w:r w:rsidR="00DC3464">
              <w:rPr>
                <w:noProof/>
                <w:webHidden/>
              </w:rPr>
              <w:instrText xml:space="preserve"> PAGEREF _Toc468050484 \h </w:instrText>
            </w:r>
            <w:r w:rsidR="00CE2AD1">
              <w:rPr>
                <w:noProof/>
                <w:webHidden/>
              </w:rPr>
            </w:r>
            <w:r w:rsidR="00CE2AD1">
              <w:rPr>
                <w:noProof/>
                <w:webHidden/>
              </w:rPr>
              <w:fldChar w:fldCharType="separate"/>
            </w:r>
            <w:r w:rsidR="00DC3464">
              <w:rPr>
                <w:noProof/>
                <w:webHidden/>
              </w:rPr>
              <w:t>23</w:t>
            </w:r>
            <w:r w:rsidR="00CE2AD1">
              <w:rPr>
                <w:noProof/>
                <w:webHidden/>
              </w:rPr>
              <w:fldChar w:fldCharType="end"/>
            </w:r>
          </w:hyperlink>
        </w:p>
        <w:p w14:paraId="3F161032" w14:textId="77777777" w:rsidR="00DC3464" w:rsidRDefault="001E6FE3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68050485" w:history="1">
            <w:r w:rsidR="00DC3464" w:rsidRPr="00E42A63">
              <w:rPr>
                <w:rStyle w:val="Hyperlink"/>
                <w:noProof/>
              </w:rPr>
              <w:t>4.1.2 Efetuar Login</w:t>
            </w:r>
            <w:r w:rsidR="00DC3464">
              <w:rPr>
                <w:noProof/>
                <w:webHidden/>
              </w:rPr>
              <w:tab/>
            </w:r>
            <w:r w:rsidR="00CE2AD1">
              <w:rPr>
                <w:noProof/>
                <w:webHidden/>
              </w:rPr>
              <w:fldChar w:fldCharType="begin"/>
            </w:r>
            <w:r w:rsidR="00DC3464">
              <w:rPr>
                <w:noProof/>
                <w:webHidden/>
              </w:rPr>
              <w:instrText xml:space="preserve"> PAGEREF _Toc468050485 \h </w:instrText>
            </w:r>
            <w:r w:rsidR="00CE2AD1">
              <w:rPr>
                <w:noProof/>
                <w:webHidden/>
              </w:rPr>
            </w:r>
            <w:r w:rsidR="00CE2AD1">
              <w:rPr>
                <w:noProof/>
                <w:webHidden/>
              </w:rPr>
              <w:fldChar w:fldCharType="separate"/>
            </w:r>
            <w:r w:rsidR="00DC3464">
              <w:rPr>
                <w:noProof/>
                <w:webHidden/>
              </w:rPr>
              <w:t>25</w:t>
            </w:r>
            <w:r w:rsidR="00CE2AD1">
              <w:rPr>
                <w:noProof/>
                <w:webHidden/>
              </w:rPr>
              <w:fldChar w:fldCharType="end"/>
            </w:r>
          </w:hyperlink>
        </w:p>
        <w:p w14:paraId="4C782C80" w14:textId="77777777" w:rsidR="00DC3464" w:rsidRDefault="001E6FE3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68050486" w:history="1">
            <w:r w:rsidR="00DC3464" w:rsidRPr="00E42A63">
              <w:rPr>
                <w:rStyle w:val="Hyperlink"/>
                <w:noProof/>
              </w:rPr>
              <w:t>4.1.3 Cadastrar Cliente</w:t>
            </w:r>
            <w:r w:rsidR="00DC3464">
              <w:rPr>
                <w:noProof/>
                <w:webHidden/>
              </w:rPr>
              <w:tab/>
            </w:r>
            <w:r w:rsidR="00CE2AD1">
              <w:rPr>
                <w:noProof/>
                <w:webHidden/>
              </w:rPr>
              <w:fldChar w:fldCharType="begin"/>
            </w:r>
            <w:r w:rsidR="00DC3464">
              <w:rPr>
                <w:noProof/>
                <w:webHidden/>
              </w:rPr>
              <w:instrText xml:space="preserve"> PAGEREF _Toc468050486 \h </w:instrText>
            </w:r>
            <w:r w:rsidR="00CE2AD1">
              <w:rPr>
                <w:noProof/>
                <w:webHidden/>
              </w:rPr>
            </w:r>
            <w:r w:rsidR="00CE2AD1">
              <w:rPr>
                <w:noProof/>
                <w:webHidden/>
              </w:rPr>
              <w:fldChar w:fldCharType="separate"/>
            </w:r>
            <w:r w:rsidR="00DC3464">
              <w:rPr>
                <w:noProof/>
                <w:webHidden/>
              </w:rPr>
              <w:t>26</w:t>
            </w:r>
            <w:r w:rsidR="00CE2AD1">
              <w:rPr>
                <w:noProof/>
                <w:webHidden/>
              </w:rPr>
              <w:fldChar w:fldCharType="end"/>
            </w:r>
          </w:hyperlink>
        </w:p>
        <w:p w14:paraId="394FF847" w14:textId="77777777" w:rsidR="00DC3464" w:rsidRDefault="001E6FE3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68050487" w:history="1">
            <w:r w:rsidR="00DC3464" w:rsidRPr="00E42A63">
              <w:rPr>
                <w:rStyle w:val="Hyperlink"/>
                <w:noProof/>
              </w:rPr>
              <w:t>4.1.4 Cadastrar Veículo</w:t>
            </w:r>
            <w:r w:rsidR="00DC3464">
              <w:rPr>
                <w:noProof/>
                <w:webHidden/>
              </w:rPr>
              <w:tab/>
            </w:r>
            <w:r w:rsidR="00CE2AD1">
              <w:rPr>
                <w:noProof/>
                <w:webHidden/>
              </w:rPr>
              <w:fldChar w:fldCharType="begin"/>
            </w:r>
            <w:r w:rsidR="00DC3464">
              <w:rPr>
                <w:noProof/>
                <w:webHidden/>
              </w:rPr>
              <w:instrText xml:space="preserve"> PAGEREF _Toc468050487 \h </w:instrText>
            </w:r>
            <w:r w:rsidR="00CE2AD1">
              <w:rPr>
                <w:noProof/>
                <w:webHidden/>
              </w:rPr>
            </w:r>
            <w:r w:rsidR="00CE2AD1">
              <w:rPr>
                <w:noProof/>
                <w:webHidden/>
              </w:rPr>
              <w:fldChar w:fldCharType="separate"/>
            </w:r>
            <w:r w:rsidR="00DC3464">
              <w:rPr>
                <w:noProof/>
                <w:webHidden/>
              </w:rPr>
              <w:t>28</w:t>
            </w:r>
            <w:r w:rsidR="00CE2AD1">
              <w:rPr>
                <w:noProof/>
                <w:webHidden/>
              </w:rPr>
              <w:fldChar w:fldCharType="end"/>
            </w:r>
          </w:hyperlink>
        </w:p>
        <w:p w14:paraId="4BF48419" w14:textId="77777777" w:rsidR="00DC3464" w:rsidRDefault="001E6FE3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68050488" w:history="1">
            <w:r w:rsidR="00DC3464" w:rsidRPr="00E42A63">
              <w:rPr>
                <w:rStyle w:val="Hyperlink"/>
                <w:noProof/>
              </w:rPr>
              <w:t>4.1.5 Cadastrar Mecânico</w:t>
            </w:r>
            <w:r w:rsidR="00DC3464">
              <w:rPr>
                <w:noProof/>
                <w:webHidden/>
              </w:rPr>
              <w:tab/>
            </w:r>
            <w:r w:rsidR="00CE2AD1">
              <w:rPr>
                <w:noProof/>
                <w:webHidden/>
              </w:rPr>
              <w:fldChar w:fldCharType="begin"/>
            </w:r>
            <w:r w:rsidR="00DC3464">
              <w:rPr>
                <w:noProof/>
                <w:webHidden/>
              </w:rPr>
              <w:instrText xml:space="preserve"> PAGEREF _Toc468050488 \h </w:instrText>
            </w:r>
            <w:r w:rsidR="00CE2AD1">
              <w:rPr>
                <w:noProof/>
                <w:webHidden/>
              </w:rPr>
            </w:r>
            <w:r w:rsidR="00CE2AD1">
              <w:rPr>
                <w:noProof/>
                <w:webHidden/>
              </w:rPr>
              <w:fldChar w:fldCharType="separate"/>
            </w:r>
            <w:r w:rsidR="00DC3464">
              <w:rPr>
                <w:noProof/>
                <w:webHidden/>
              </w:rPr>
              <w:t>30</w:t>
            </w:r>
            <w:r w:rsidR="00CE2AD1">
              <w:rPr>
                <w:noProof/>
                <w:webHidden/>
              </w:rPr>
              <w:fldChar w:fldCharType="end"/>
            </w:r>
          </w:hyperlink>
        </w:p>
        <w:p w14:paraId="7E7C97C8" w14:textId="77777777" w:rsidR="00DC3464" w:rsidRDefault="001E6FE3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68050489" w:history="1">
            <w:r w:rsidR="00DC3464" w:rsidRPr="00E42A63">
              <w:rPr>
                <w:rStyle w:val="Hyperlink"/>
                <w:noProof/>
              </w:rPr>
              <w:t>4.1.6 Cadastrar Produto</w:t>
            </w:r>
            <w:r w:rsidR="00DC3464">
              <w:rPr>
                <w:noProof/>
                <w:webHidden/>
              </w:rPr>
              <w:tab/>
            </w:r>
            <w:r w:rsidR="00CE2AD1">
              <w:rPr>
                <w:noProof/>
                <w:webHidden/>
              </w:rPr>
              <w:fldChar w:fldCharType="begin"/>
            </w:r>
            <w:r w:rsidR="00DC3464">
              <w:rPr>
                <w:noProof/>
                <w:webHidden/>
              </w:rPr>
              <w:instrText xml:space="preserve"> PAGEREF _Toc468050489 \h </w:instrText>
            </w:r>
            <w:r w:rsidR="00CE2AD1">
              <w:rPr>
                <w:noProof/>
                <w:webHidden/>
              </w:rPr>
            </w:r>
            <w:r w:rsidR="00CE2AD1">
              <w:rPr>
                <w:noProof/>
                <w:webHidden/>
              </w:rPr>
              <w:fldChar w:fldCharType="separate"/>
            </w:r>
            <w:r w:rsidR="00DC3464">
              <w:rPr>
                <w:noProof/>
                <w:webHidden/>
              </w:rPr>
              <w:t>32</w:t>
            </w:r>
            <w:r w:rsidR="00CE2AD1">
              <w:rPr>
                <w:noProof/>
                <w:webHidden/>
              </w:rPr>
              <w:fldChar w:fldCharType="end"/>
            </w:r>
          </w:hyperlink>
        </w:p>
        <w:p w14:paraId="0CD7D8A8" w14:textId="77777777" w:rsidR="00DC3464" w:rsidRDefault="001E6FE3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68050490" w:history="1">
            <w:r w:rsidR="00DC3464" w:rsidRPr="00E42A63">
              <w:rPr>
                <w:rStyle w:val="Hyperlink"/>
                <w:noProof/>
              </w:rPr>
              <w:t>4.1.7 Cadastrar Serviço</w:t>
            </w:r>
            <w:r w:rsidR="00DC3464">
              <w:rPr>
                <w:noProof/>
                <w:webHidden/>
              </w:rPr>
              <w:tab/>
            </w:r>
            <w:r w:rsidR="00CE2AD1">
              <w:rPr>
                <w:noProof/>
                <w:webHidden/>
              </w:rPr>
              <w:fldChar w:fldCharType="begin"/>
            </w:r>
            <w:r w:rsidR="00DC3464">
              <w:rPr>
                <w:noProof/>
                <w:webHidden/>
              </w:rPr>
              <w:instrText xml:space="preserve"> PAGEREF _Toc468050490 \h </w:instrText>
            </w:r>
            <w:r w:rsidR="00CE2AD1">
              <w:rPr>
                <w:noProof/>
                <w:webHidden/>
              </w:rPr>
            </w:r>
            <w:r w:rsidR="00CE2AD1">
              <w:rPr>
                <w:noProof/>
                <w:webHidden/>
              </w:rPr>
              <w:fldChar w:fldCharType="separate"/>
            </w:r>
            <w:r w:rsidR="00DC3464">
              <w:rPr>
                <w:noProof/>
                <w:webHidden/>
              </w:rPr>
              <w:t>34</w:t>
            </w:r>
            <w:r w:rsidR="00CE2AD1">
              <w:rPr>
                <w:noProof/>
                <w:webHidden/>
              </w:rPr>
              <w:fldChar w:fldCharType="end"/>
            </w:r>
          </w:hyperlink>
        </w:p>
        <w:p w14:paraId="4F9F6864" w14:textId="77777777" w:rsidR="00DC3464" w:rsidRDefault="001E6FE3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68050491" w:history="1">
            <w:r w:rsidR="00DC3464" w:rsidRPr="00E42A63">
              <w:rPr>
                <w:rStyle w:val="Hyperlink"/>
                <w:noProof/>
              </w:rPr>
              <w:t>4.1.8 Gerar Ordem de Serviço</w:t>
            </w:r>
            <w:r w:rsidR="00DC3464">
              <w:rPr>
                <w:noProof/>
                <w:webHidden/>
              </w:rPr>
              <w:tab/>
            </w:r>
            <w:r w:rsidR="00CE2AD1">
              <w:rPr>
                <w:noProof/>
                <w:webHidden/>
              </w:rPr>
              <w:fldChar w:fldCharType="begin"/>
            </w:r>
            <w:r w:rsidR="00DC3464">
              <w:rPr>
                <w:noProof/>
                <w:webHidden/>
              </w:rPr>
              <w:instrText xml:space="preserve"> PAGEREF _Toc468050491 \h </w:instrText>
            </w:r>
            <w:r w:rsidR="00CE2AD1">
              <w:rPr>
                <w:noProof/>
                <w:webHidden/>
              </w:rPr>
            </w:r>
            <w:r w:rsidR="00CE2AD1">
              <w:rPr>
                <w:noProof/>
                <w:webHidden/>
              </w:rPr>
              <w:fldChar w:fldCharType="separate"/>
            </w:r>
            <w:r w:rsidR="00DC3464">
              <w:rPr>
                <w:noProof/>
                <w:webHidden/>
              </w:rPr>
              <w:t>36</w:t>
            </w:r>
            <w:r w:rsidR="00CE2AD1">
              <w:rPr>
                <w:noProof/>
                <w:webHidden/>
              </w:rPr>
              <w:fldChar w:fldCharType="end"/>
            </w:r>
          </w:hyperlink>
        </w:p>
        <w:p w14:paraId="3174A97C" w14:textId="77777777" w:rsidR="00DC3464" w:rsidRDefault="001E6FE3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68050492" w:history="1">
            <w:r w:rsidR="00DC3464" w:rsidRPr="00E42A63">
              <w:rPr>
                <w:rStyle w:val="Hyperlink"/>
                <w:noProof/>
              </w:rPr>
              <w:t>4.1.9 Gerar Relatório de Comissão</w:t>
            </w:r>
            <w:r w:rsidR="00DC3464">
              <w:rPr>
                <w:noProof/>
                <w:webHidden/>
              </w:rPr>
              <w:tab/>
            </w:r>
            <w:r w:rsidR="00CE2AD1">
              <w:rPr>
                <w:noProof/>
                <w:webHidden/>
              </w:rPr>
              <w:fldChar w:fldCharType="begin"/>
            </w:r>
            <w:r w:rsidR="00DC3464">
              <w:rPr>
                <w:noProof/>
                <w:webHidden/>
              </w:rPr>
              <w:instrText xml:space="preserve"> PAGEREF _Toc468050492 \h </w:instrText>
            </w:r>
            <w:r w:rsidR="00CE2AD1">
              <w:rPr>
                <w:noProof/>
                <w:webHidden/>
              </w:rPr>
            </w:r>
            <w:r w:rsidR="00CE2AD1">
              <w:rPr>
                <w:noProof/>
                <w:webHidden/>
              </w:rPr>
              <w:fldChar w:fldCharType="separate"/>
            </w:r>
            <w:r w:rsidR="00DC3464">
              <w:rPr>
                <w:noProof/>
                <w:webHidden/>
              </w:rPr>
              <w:t>40</w:t>
            </w:r>
            <w:r w:rsidR="00CE2AD1">
              <w:rPr>
                <w:noProof/>
                <w:webHidden/>
              </w:rPr>
              <w:fldChar w:fldCharType="end"/>
            </w:r>
          </w:hyperlink>
        </w:p>
        <w:p w14:paraId="6396B5C3" w14:textId="77777777" w:rsidR="00DC3464" w:rsidRDefault="001E6FE3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68050493" w:history="1">
            <w:r w:rsidR="00DC3464" w:rsidRPr="00E42A63">
              <w:rPr>
                <w:rStyle w:val="Hyperlink"/>
                <w:noProof/>
              </w:rPr>
              <w:t>4.1.10 Gerar Relatório de Ordens de Serviço</w:t>
            </w:r>
            <w:r w:rsidR="00DC3464">
              <w:rPr>
                <w:noProof/>
                <w:webHidden/>
              </w:rPr>
              <w:tab/>
            </w:r>
            <w:r w:rsidR="00CE2AD1">
              <w:rPr>
                <w:noProof/>
                <w:webHidden/>
              </w:rPr>
              <w:fldChar w:fldCharType="begin"/>
            </w:r>
            <w:r w:rsidR="00DC3464">
              <w:rPr>
                <w:noProof/>
                <w:webHidden/>
              </w:rPr>
              <w:instrText xml:space="preserve"> PAGEREF _Toc468050493 \h </w:instrText>
            </w:r>
            <w:r w:rsidR="00CE2AD1">
              <w:rPr>
                <w:noProof/>
                <w:webHidden/>
              </w:rPr>
            </w:r>
            <w:r w:rsidR="00CE2AD1">
              <w:rPr>
                <w:noProof/>
                <w:webHidden/>
              </w:rPr>
              <w:fldChar w:fldCharType="separate"/>
            </w:r>
            <w:r w:rsidR="00DC3464">
              <w:rPr>
                <w:noProof/>
                <w:webHidden/>
              </w:rPr>
              <w:t>42</w:t>
            </w:r>
            <w:r w:rsidR="00CE2AD1">
              <w:rPr>
                <w:noProof/>
                <w:webHidden/>
              </w:rPr>
              <w:fldChar w:fldCharType="end"/>
            </w:r>
          </w:hyperlink>
        </w:p>
        <w:p w14:paraId="27C7F121" w14:textId="77777777" w:rsidR="00DC3464" w:rsidRDefault="001E6FE3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68050494" w:history="1">
            <w:r w:rsidR="00DC3464" w:rsidRPr="00E42A63">
              <w:rPr>
                <w:rStyle w:val="Hyperlink"/>
                <w:noProof/>
              </w:rPr>
              <w:t>4.1.11 Gerar Relatório Financeiro</w:t>
            </w:r>
            <w:r w:rsidR="00DC3464">
              <w:rPr>
                <w:noProof/>
                <w:webHidden/>
              </w:rPr>
              <w:tab/>
            </w:r>
            <w:r w:rsidR="00CE2AD1">
              <w:rPr>
                <w:noProof/>
                <w:webHidden/>
              </w:rPr>
              <w:fldChar w:fldCharType="begin"/>
            </w:r>
            <w:r w:rsidR="00DC3464">
              <w:rPr>
                <w:noProof/>
                <w:webHidden/>
              </w:rPr>
              <w:instrText xml:space="preserve"> PAGEREF _Toc468050494 \h </w:instrText>
            </w:r>
            <w:r w:rsidR="00CE2AD1">
              <w:rPr>
                <w:noProof/>
                <w:webHidden/>
              </w:rPr>
            </w:r>
            <w:r w:rsidR="00CE2AD1">
              <w:rPr>
                <w:noProof/>
                <w:webHidden/>
              </w:rPr>
              <w:fldChar w:fldCharType="separate"/>
            </w:r>
            <w:r w:rsidR="00DC3464">
              <w:rPr>
                <w:noProof/>
                <w:webHidden/>
              </w:rPr>
              <w:t>43</w:t>
            </w:r>
            <w:r w:rsidR="00CE2AD1">
              <w:rPr>
                <w:noProof/>
                <w:webHidden/>
              </w:rPr>
              <w:fldChar w:fldCharType="end"/>
            </w:r>
          </w:hyperlink>
        </w:p>
        <w:p w14:paraId="3C7A390F" w14:textId="77777777" w:rsidR="00DC3464" w:rsidRDefault="001E6FE3">
          <w:pPr>
            <w:pStyle w:val="Sumrio2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68050495" w:history="1">
            <w:r w:rsidR="00DC3464" w:rsidRPr="00E42A63">
              <w:rPr>
                <w:rStyle w:val="Hyperlink"/>
                <w:noProof/>
              </w:rPr>
              <w:t>4.2 Diagrama de Classes</w:t>
            </w:r>
            <w:r w:rsidR="00DC3464">
              <w:rPr>
                <w:noProof/>
                <w:webHidden/>
              </w:rPr>
              <w:tab/>
            </w:r>
            <w:r w:rsidR="00CE2AD1">
              <w:rPr>
                <w:noProof/>
                <w:webHidden/>
              </w:rPr>
              <w:fldChar w:fldCharType="begin"/>
            </w:r>
            <w:r w:rsidR="00DC3464">
              <w:rPr>
                <w:noProof/>
                <w:webHidden/>
              </w:rPr>
              <w:instrText xml:space="preserve"> PAGEREF _Toc468050495 \h </w:instrText>
            </w:r>
            <w:r w:rsidR="00CE2AD1">
              <w:rPr>
                <w:noProof/>
                <w:webHidden/>
              </w:rPr>
            </w:r>
            <w:r w:rsidR="00CE2AD1">
              <w:rPr>
                <w:noProof/>
                <w:webHidden/>
              </w:rPr>
              <w:fldChar w:fldCharType="separate"/>
            </w:r>
            <w:r w:rsidR="00DC3464">
              <w:rPr>
                <w:noProof/>
                <w:webHidden/>
              </w:rPr>
              <w:t>44</w:t>
            </w:r>
            <w:r w:rsidR="00CE2AD1">
              <w:rPr>
                <w:noProof/>
                <w:webHidden/>
              </w:rPr>
              <w:fldChar w:fldCharType="end"/>
            </w:r>
          </w:hyperlink>
        </w:p>
        <w:p w14:paraId="37EBC586" w14:textId="77777777" w:rsidR="00DC3464" w:rsidRDefault="001E6FE3">
          <w:pPr>
            <w:pStyle w:val="Sumrio2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68050496" w:history="1">
            <w:r w:rsidR="00DC3464" w:rsidRPr="00E42A63">
              <w:rPr>
                <w:rStyle w:val="Hyperlink"/>
                <w:noProof/>
              </w:rPr>
              <w:t>4.3 Diagramas de Sequência</w:t>
            </w:r>
            <w:r w:rsidR="00DC3464">
              <w:rPr>
                <w:noProof/>
                <w:webHidden/>
              </w:rPr>
              <w:tab/>
            </w:r>
            <w:r w:rsidR="00CE2AD1">
              <w:rPr>
                <w:noProof/>
                <w:webHidden/>
              </w:rPr>
              <w:fldChar w:fldCharType="begin"/>
            </w:r>
            <w:r w:rsidR="00DC3464">
              <w:rPr>
                <w:noProof/>
                <w:webHidden/>
              </w:rPr>
              <w:instrText xml:space="preserve"> PAGEREF _Toc468050496 \h </w:instrText>
            </w:r>
            <w:r w:rsidR="00CE2AD1">
              <w:rPr>
                <w:noProof/>
                <w:webHidden/>
              </w:rPr>
            </w:r>
            <w:r w:rsidR="00CE2AD1">
              <w:rPr>
                <w:noProof/>
                <w:webHidden/>
              </w:rPr>
              <w:fldChar w:fldCharType="separate"/>
            </w:r>
            <w:r w:rsidR="00DC3464">
              <w:rPr>
                <w:noProof/>
                <w:webHidden/>
              </w:rPr>
              <w:t>45</w:t>
            </w:r>
            <w:r w:rsidR="00CE2AD1">
              <w:rPr>
                <w:noProof/>
                <w:webHidden/>
              </w:rPr>
              <w:fldChar w:fldCharType="end"/>
            </w:r>
          </w:hyperlink>
        </w:p>
        <w:p w14:paraId="6B056DAF" w14:textId="77777777" w:rsidR="00DC3464" w:rsidRDefault="001E6FE3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68050497" w:history="1">
            <w:r w:rsidR="00DC3464" w:rsidRPr="00E42A63">
              <w:rPr>
                <w:rStyle w:val="Hyperlink"/>
                <w:noProof/>
              </w:rPr>
              <w:t>4.3.1 Cadastrar Usuario</w:t>
            </w:r>
            <w:r w:rsidR="00DC3464">
              <w:rPr>
                <w:noProof/>
                <w:webHidden/>
              </w:rPr>
              <w:tab/>
            </w:r>
            <w:r w:rsidR="00CE2AD1">
              <w:rPr>
                <w:noProof/>
                <w:webHidden/>
              </w:rPr>
              <w:fldChar w:fldCharType="begin"/>
            </w:r>
            <w:r w:rsidR="00DC3464">
              <w:rPr>
                <w:noProof/>
                <w:webHidden/>
              </w:rPr>
              <w:instrText xml:space="preserve"> PAGEREF _Toc468050497 \h </w:instrText>
            </w:r>
            <w:r w:rsidR="00CE2AD1">
              <w:rPr>
                <w:noProof/>
                <w:webHidden/>
              </w:rPr>
            </w:r>
            <w:r w:rsidR="00CE2AD1">
              <w:rPr>
                <w:noProof/>
                <w:webHidden/>
              </w:rPr>
              <w:fldChar w:fldCharType="separate"/>
            </w:r>
            <w:r w:rsidR="00DC3464">
              <w:rPr>
                <w:noProof/>
                <w:webHidden/>
              </w:rPr>
              <w:t>45</w:t>
            </w:r>
            <w:r w:rsidR="00CE2AD1">
              <w:rPr>
                <w:noProof/>
                <w:webHidden/>
              </w:rPr>
              <w:fldChar w:fldCharType="end"/>
            </w:r>
          </w:hyperlink>
        </w:p>
        <w:p w14:paraId="4A4DC1C4" w14:textId="77777777" w:rsidR="00DC3464" w:rsidRDefault="001E6FE3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68050498" w:history="1">
            <w:r w:rsidR="00DC3464" w:rsidRPr="00E42A63">
              <w:rPr>
                <w:rStyle w:val="Hyperlink"/>
                <w:noProof/>
              </w:rPr>
              <w:t>4.3.2 Efetuar Login</w:t>
            </w:r>
            <w:r w:rsidR="00DC3464">
              <w:rPr>
                <w:noProof/>
                <w:webHidden/>
              </w:rPr>
              <w:tab/>
            </w:r>
            <w:r w:rsidR="00CE2AD1">
              <w:rPr>
                <w:noProof/>
                <w:webHidden/>
              </w:rPr>
              <w:fldChar w:fldCharType="begin"/>
            </w:r>
            <w:r w:rsidR="00DC3464">
              <w:rPr>
                <w:noProof/>
                <w:webHidden/>
              </w:rPr>
              <w:instrText xml:space="preserve"> PAGEREF _Toc468050498 \h </w:instrText>
            </w:r>
            <w:r w:rsidR="00CE2AD1">
              <w:rPr>
                <w:noProof/>
                <w:webHidden/>
              </w:rPr>
            </w:r>
            <w:r w:rsidR="00CE2AD1">
              <w:rPr>
                <w:noProof/>
                <w:webHidden/>
              </w:rPr>
              <w:fldChar w:fldCharType="separate"/>
            </w:r>
            <w:r w:rsidR="00DC3464">
              <w:rPr>
                <w:noProof/>
                <w:webHidden/>
              </w:rPr>
              <w:t>46</w:t>
            </w:r>
            <w:r w:rsidR="00CE2AD1">
              <w:rPr>
                <w:noProof/>
                <w:webHidden/>
              </w:rPr>
              <w:fldChar w:fldCharType="end"/>
            </w:r>
          </w:hyperlink>
        </w:p>
        <w:p w14:paraId="240F6B53" w14:textId="77777777" w:rsidR="00DC3464" w:rsidRDefault="001E6FE3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68050499" w:history="1">
            <w:r w:rsidR="00DC3464" w:rsidRPr="00E42A63">
              <w:rPr>
                <w:rStyle w:val="Hyperlink"/>
                <w:noProof/>
              </w:rPr>
              <w:t>4.3.3 Cadastrar Mecânico</w:t>
            </w:r>
            <w:r w:rsidR="00DC3464">
              <w:rPr>
                <w:noProof/>
                <w:webHidden/>
              </w:rPr>
              <w:tab/>
            </w:r>
            <w:r w:rsidR="00CE2AD1">
              <w:rPr>
                <w:noProof/>
                <w:webHidden/>
              </w:rPr>
              <w:fldChar w:fldCharType="begin"/>
            </w:r>
            <w:r w:rsidR="00DC3464">
              <w:rPr>
                <w:noProof/>
                <w:webHidden/>
              </w:rPr>
              <w:instrText xml:space="preserve"> PAGEREF _Toc468050499 \h </w:instrText>
            </w:r>
            <w:r w:rsidR="00CE2AD1">
              <w:rPr>
                <w:noProof/>
                <w:webHidden/>
              </w:rPr>
            </w:r>
            <w:r w:rsidR="00CE2AD1">
              <w:rPr>
                <w:noProof/>
                <w:webHidden/>
              </w:rPr>
              <w:fldChar w:fldCharType="separate"/>
            </w:r>
            <w:r w:rsidR="00DC3464">
              <w:rPr>
                <w:noProof/>
                <w:webHidden/>
              </w:rPr>
              <w:t>47</w:t>
            </w:r>
            <w:r w:rsidR="00CE2AD1">
              <w:rPr>
                <w:noProof/>
                <w:webHidden/>
              </w:rPr>
              <w:fldChar w:fldCharType="end"/>
            </w:r>
          </w:hyperlink>
        </w:p>
        <w:p w14:paraId="7E9510F0" w14:textId="77777777" w:rsidR="00DC3464" w:rsidRDefault="001E6FE3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68050500" w:history="1">
            <w:r w:rsidR="00DC3464" w:rsidRPr="00E42A63">
              <w:rPr>
                <w:rStyle w:val="Hyperlink"/>
                <w:noProof/>
              </w:rPr>
              <w:t>4.3.4 Cadastrar Serviço</w:t>
            </w:r>
            <w:r w:rsidR="00DC3464">
              <w:rPr>
                <w:noProof/>
                <w:webHidden/>
              </w:rPr>
              <w:tab/>
            </w:r>
            <w:r w:rsidR="00CE2AD1">
              <w:rPr>
                <w:noProof/>
                <w:webHidden/>
              </w:rPr>
              <w:fldChar w:fldCharType="begin"/>
            </w:r>
            <w:r w:rsidR="00DC3464">
              <w:rPr>
                <w:noProof/>
                <w:webHidden/>
              </w:rPr>
              <w:instrText xml:space="preserve"> PAGEREF _Toc468050500 \h </w:instrText>
            </w:r>
            <w:r w:rsidR="00CE2AD1">
              <w:rPr>
                <w:noProof/>
                <w:webHidden/>
              </w:rPr>
            </w:r>
            <w:r w:rsidR="00CE2AD1">
              <w:rPr>
                <w:noProof/>
                <w:webHidden/>
              </w:rPr>
              <w:fldChar w:fldCharType="separate"/>
            </w:r>
            <w:r w:rsidR="00DC3464">
              <w:rPr>
                <w:noProof/>
                <w:webHidden/>
              </w:rPr>
              <w:t>48</w:t>
            </w:r>
            <w:r w:rsidR="00CE2AD1">
              <w:rPr>
                <w:noProof/>
                <w:webHidden/>
              </w:rPr>
              <w:fldChar w:fldCharType="end"/>
            </w:r>
          </w:hyperlink>
        </w:p>
        <w:p w14:paraId="37B7B376" w14:textId="77777777" w:rsidR="00DC3464" w:rsidRDefault="001E6FE3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68050501" w:history="1">
            <w:r w:rsidR="00DC3464" w:rsidRPr="00E42A63">
              <w:rPr>
                <w:rStyle w:val="Hyperlink"/>
                <w:noProof/>
              </w:rPr>
              <w:t>4.3.5 Cadastrar Produto</w:t>
            </w:r>
            <w:r w:rsidR="00DC3464">
              <w:rPr>
                <w:noProof/>
                <w:webHidden/>
              </w:rPr>
              <w:tab/>
            </w:r>
            <w:r w:rsidR="00CE2AD1">
              <w:rPr>
                <w:noProof/>
                <w:webHidden/>
              </w:rPr>
              <w:fldChar w:fldCharType="begin"/>
            </w:r>
            <w:r w:rsidR="00DC3464">
              <w:rPr>
                <w:noProof/>
                <w:webHidden/>
              </w:rPr>
              <w:instrText xml:space="preserve"> PAGEREF _Toc468050501 \h </w:instrText>
            </w:r>
            <w:r w:rsidR="00CE2AD1">
              <w:rPr>
                <w:noProof/>
                <w:webHidden/>
              </w:rPr>
            </w:r>
            <w:r w:rsidR="00CE2AD1">
              <w:rPr>
                <w:noProof/>
                <w:webHidden/>
              </w:rPr>
              <w:fldChar w:fldCharType="separate"/>
            </w:r>
            <w:r w:rsidR="00DC3464">
              <w:rPr>
                <w:noProof/>
                <w:webHidden/>
              </w:rPr>
              <w:t>49</w:t>
            </w:r>
            <w:r w:rsidR="00CE2AD1">
              <w:rPr>
                <w:noProof/>
                <w:webHidden/>
              </w:rPr>
              <w:fldChar w:fldCharType="end"/>
            </w:r>
          </w:hyperlink>
        </w:p>
        <w:p w14:paraId="1D6C7B7A" w14:textId="77777777" w:rsidR="00DC3464" w:rsidRDefault="001E6FE3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68050502" w:history="1">
            <w:r w:rsidR="00DC3464" w:rsidRPr="00E42A63">
              <w:rPr>
                <w:rStyle w:val="Hyperlink"/>
                <w:noProof/>
              </w:rPr>
              <w:t>4.3.6 Cadastrar Cliente</w:t>
            </w:r>
            <w:r w:rsidR="00DC3464">
              <w:rPr>
                <w:noProof/>
                <w:webHidden/>
              </w:rPr>
              <w:tab/>
            </w:r>
            <w:r w:rsidR="00CE2AD1">
              <w:rPr>
                <w:noProof/>
                <w:webHidden/>
              </w:rPr>
              <w:fldChar w:fldCharType="begin"/>
            </w:r>
            <w:r w:rsidR="00DC3464">
              <w:rPr>
                <w:noProof/>
                <w:webHidden/>
              </w:rPr>
              <w:instrText xml:space="preserve"> PAGEREF _Toc468050502 \h </w:instrText>
            </w:r>
            <w:r w:rsidR="00CE2AD1">
              <w:rPr>
                <w:noProof/>
                <w:webHidden/>
              </w:rPr>
            </w:r>
            <w:r w:rsidR="00CE2AD1">
              <w:rPr>
                <w:noProof/>
                <w:webHidden/>
              </w:rPr>
              <w:fldChar w:fldCharType="separate"/>
            </w:r>
            <w:r w:rsidR="00DC3464">
              <w:rPr>
                <w:noProof/>
                <w:webHidden/>
              </w:rPr>
              <w:t>50</w:t>
            </w:r>
            <w:r w:rsidR="00CE2AD1">
              <w:rPr>
                <w:noProof/>
                <w:webHidden/>
              </w:rPr>
              <w:fldChar w:fldCharType="end"/>
            </w:r>
          </w:hyperlink>
        </w:p>
        <w:p w14:paraId="65C9C757" w14:textId="77777777" w:rsidR="00DC3464" w:rsidRDefault="001E6FE3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68050503" w:history="1">
            <w:r w:rsidR="00DC3464" w:rsidRPr="00E42A63">
              <w:rPr>
                <w:rStyle w:val="Hyperlink"/>
                <w:noProof/>
              </w:rPr>
              <w:t>4.3.7 Cadastrar Veículo</w:t>
            </w:r>
            <w:r w:rsidR="00DC3464">
              <w:rPr>
                <w:noProof/>
                <w:webHidden/>
              </w:rPr>
              <w:tab/>
            </w:r>
            <w:r w:rsidR="00CE2AD1">
              <w:rPr>
                <w:noProof/>
                <w:webHidden/>
              </w:rPr>
              <w:fldChar w:fldCharType="begin"/>
            </w:r>
            <w:r w:rsidR="00DC3464">
              <w:rPr>
                <w:noProof/>
                <w:webHidden/>
              </w:rPr>
              <w:instrText xml:space="preserve"> PAGEREF _Toc468050503 \h </w:instrText>
            </w:r>
            <w:r w:rsidR="00CE2AD1">
              <w:rPr>
                <w:noProof/>
                <w:webHidden/>
              </w:rPr>
            </w:r>
            <w:r w:rsidR="00CE2AD1">
              <w:rPr>
                <w:noProof/>
                <w:webHidden/>
              </w:rPr>
              <w:fldChar w:fldCharType="separate"/>
            </w:r>
            <w:r w:rsidR="00DC3464">
              <w:rPr>
                <w:noProof/>
                <w:webHidden/>
              </w:rPr>
              <w:t>51</w:t>
            </w:r>
            <w:r w:rsidR="00CE2AD1">
              <w:rPr>
                <w:noProof/>
                <w:webHidden/>
              </w:rPr>
              <w:fldChar w:fldCharType="end"/>
            </w:r>
          </w:hyperlink>
        </w:p>
        <w:p w14:paraId="08F15483" w14:textId="77777777" w:rsidR="00DC3464" w:rsidRDefault="001E6FE3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68050504" w:history="1">
            <w:r w:rsidR="00DC3464" w:rsidRPr="00E42A63">
              <w:rPr>
                <w:rStyle w:val="Hyperlink"/>
                <w:noProof/>
              </w:rPr>
              <w:t>4.3.8 Gerar Ordem de Serviço</w:t>
            </w:r>
            <w:r w:rsidR="00DC3464">
              <w:rPr>
                <w:noProof/>
                <w:webHidden/>
              </w:rPr>
              <w:tab/>
            </w:r>
            <w:r w:rsidR="00CE2AD1">
              <w:rPr>
                <w:noProof/>
                <w:webHidden/>
              </w:rPr>
              <w:fldChar w:fldCharType="begin"/>
            </w:r>
            <w:r w:rsidR="00DC3464">
              <w:rPr>
                <w:noProof/>
                <w:webHidden/>
              </w:rPr>
              <w:instrText xml:space="preserve"> PAGEREF _Toc468050504 \h </w:instrText>
            </w:r>
            <w:r w:rsidR="00CE2AD1">
              <w:rPr>
                <w:noProof/>
                <w:webHidden/>
              </w:rPr>
            </w:r>
            <w:r w:rsidR="00CE2AD1">
              <w:rPr>
                <w:noProof/>
                <w:webHidden/>
              </w:rPr>
              <w:fldChar w:fldCharType="separate"/>
            </w:r>
            <w:r w:rsidR="00DC3464">
              <w:rPr>
                <w:noProof/>
                <w:webHidden/>
              </w:rPr>
              <w:t>52</w:t>
            </w:r>
            <w:r w:rsidR="00CE2AD1">
              <w:rPr>
                <w:noProof/>
                <w:webHidden/>
              </w:rPr>
              <w:fldChar w:fldCharType="end"/>
            </w:r>
          </w:hyperlink>
        </w:p>
        <w:p w14:paraId="2D43DB64" w14:textId="77777777" w:rsidR="00DC3464" w:rsidRDefault="001E6FE3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68050505" w:history="1">
            <w:r w:rsidR="00DC3464" w:rsidRPr="00E42A63">
              <w:rPr>
                <w:rStyle w:val="Hyperlink"/>
                <w:noProof/>
              </w:rPr>
              <w:t>4.3.9 Gerar Relatórios Ordem de Serviço</w:t>
            </w:r>
            <w:r w:rsidR="00DC3464">
              <w:rPr>
                <w:noProof/>
                <w:webHidden/>
              </w:rPr>
              <w:tab/>
            </w:r>
            <w:r w:rsidR="00CE2AD1">
              <w:rPr>
                <w:noProof/>
                <w:webHidden/>
              </w:rPr>
              <w:fldChar w:fldCharType="begin"/>
            </w:r>
            <w:r w:rsidR="00DC3464">
              <w:rPr>
                <w:noProof/>
                <w:webHidden/>
              </w:rPr>
              <w:instrText xml:space="preserve"> PAGEREF _Toc468050505 \h </w:instrText>
            </w:r>
            <w:r w:rsidR="00CE2AD1">
              <w:rPr>
                <w:noProof/>
                <w:webHidden/>
              </w:rPr>
            </w:r>
            <w:r w:rsidR="00CE2AD1">
              <w:rPr>
                <w:noProof/>
                <w:webHidden/>
              </w:rPr>
              <w:fldChar w:fldCharType="separate"/>
            </w:r>
            <w:r w:rsidR="00DC3464">
              <w:rPr>
                <w:noProof/>
                <w:webHidden/>
              </w:rPr>
              <w:t>53</w:t>
            </w:r>
            <w:r w:rsidR="00CE2AD1">
              <w:rPr>
                <w:noProof/>
                <w:webHidden/>
              </w:rPr>
              <w:fldChar w:fldCharType="end"/>
            </w:r>
          </w:hyperlink>
        </w:p>
        <w:p w14:paraId="1F444ED7" w14:textId="77777777" w:rsidR="00DC3464" w:rsidRDefault="001E6FE3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68050506" w:history="1">
            <w:r w:rsidR="00DC3464" w:rsidRPr="00E42A63">
              <w:rPr>
                <w:rStyle w:val="Hyperlink"/>
                <w:noProof/>
              </w:rPr>
              <w:t>4.3.10 Gerar Relatórios Financeiros</w:t>
            </w:r>
            <w:r w:rsidR="00DC3464">
              <w:rPr>
                <w:noProof/>
                <w:webHidden/>
              </w:rPr>
              <w:tab/>
            </w:r>
            <w:r w:rsidR="00CE2AD1">
              <w:rPr>
                <w:noProof/>
                <w:webHidden/>
              </w:rPr>
              <w:fldChar w:fldCharType="begin"/>
            </w:r>
            <w:r w:rsidR="00DC3464">
              <w:rPr>
                <w:noProof/>
                <w:webHidden/>
              </w:rPr>
              <w:instrText xml:space="preserve"> PAGEREF _Toc468050506 \h </w:instrText>
            </w:r>
            <w:r w:rsidR="00CE2AD1">
              <w:rPr>
                <w:noProof/>
                <w:webHidden/>
              </w:rPr>
            </w:r>
            <w:r w:rsidR="00CE2AD1">
              <w:rPr>
                <w:noProof/>
                <w:webHidden/>
              </w:rPr>
              <w:fldChar w:fldCharType="separate"/>
            </w:r>
            <w:r w:rsidR="00DC3464">
              <w:rPr>
                <w:noProof/>
                <w:webHidden/>
              </w:rPr>
              <w:t>53</w:t>
            </w:r>
            <w:r w:rsidR="00CE2AD1">
              <w:rPr>
                <w:noProof/>
                <w:webHidden/>
              </w:rPr>
              <w:fldChar w:fldCharType="end"/>
            </w:r>
          </w:hyperlink>
        </w:p>
        <w:p w14:paraId="1A915AD6" w14:textId="77777777" w:rsidR="00DC3464" w:rsidRDefault="001E6FE3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68050507" w:history="1">
            <w:r w:rsidR="00DC3464" w:rsidRPr="00E42A63">
              <w:rPr>
                <w:rStyle w:val="Hyperlink"/>
                <w:noProof/>
              </w:rPr>
              <w:t>4.3.11 Gerar Relatórios de Comissão</w:t>
            </w:r>
            <w:r w:rsidR="00DC3464">
              <w:rPr>
                <w:noProof/>
                <w:webHidden/>
              </w:rPr>
              <w:tab/>
            </w:r>
            <w:r w:rsidR="00CE2AD1">
              <w:rPr>
                <w:noProof/>
                <w:webHidden/>
              </w:rPr>
              <w:fldChar w:fldCharType="begin"/>
            </w:r>
            <w:r w:rsidR="00DC3464">
              <w:rPr>
                <w:noProof/>
                <w:webHidden/>
              </w:rPr>
              <w:instrText xml:space="preserve"> PAGEREF _Toc468050507 \h </w:instrText>
            </w:r>
            <w:r w:rsidR="00CE2AD1">
              <w:rPr>
                <w:noProof/>
                <w:webHidden/>
              </w:rPr>
            </w:r>
            <w:r w:rsidR="00CE2AD1">
              <w:rPr>
                <w:noProof/>
                <w:webHidden/>
              </w:rPr>
              <w:fldChar w:fldCharType="separate"/>
            </w:r>
            <w:r w:rsidR="00DC3464">
              <w:rPr>
                <w:noProof/>
                <w:webHidden/>
              </w:rPr>
              <w:t>54</w:t>
            </w:r>
            <w:r w:rsidR="00CE2AD1">
              <w:rPr>
                <w:noProof/>
                <w:webHidden/>
              </w:rPr>
              <w:fldChar w:fldCharType="end"/>
            </w:r>
          </w:hyperlink>
        </w:p>
        <w:p w14:paraId="55567738" w14:textId="77777777" w:rsidR="00DC3464" w:rsidRDefault="001E6FE3">
          <w:pPr>
            <w:pStyle w:val="Sumrio2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68050508" w:history="1">
            <w:r w:rsidR="00DC3464" w:rsidRPr="00E42A63">
              <w:rPr>
                <w:rStyle w:val="Hyperlink"/>
                <w:noProof/>
              </w:rPr>
              <w:t>4.4 Diagrama de Atividades</w:t>
            </w:r>
            <w:r w:rsidR="00DC3464">
              <w:rPr>
                <w:noProof/>
                <w:webHidden/>
              </w:rPr>
              <w:tab/>
            </w:r>
            <w:r w:rsidR="00CE2AD1">
              <w:rPr>
                <w:noProof/>
                <w:webHidden/>
              </w:rPr>
              <w:fldChar w:fldCharType="begin"/>
            </w:r>
            <w:r w:rsidR="00DC3464">
              <w:rPr>
                <w:noProof/>
                <w:webHidden/>
              </w:rPr>
              <w:instrText xml:space="preserve"> PAGEREF _Toc468050508 \h </w:instrText>
            </w:r>
            <w:r w:rsidR="00CE2AD1">
              <w:rPr>
                <w:noProof/>
                <w:webHidden/>
              </w:rPr>
            </w:r>
            <w:r w:rsidR="00CE2AD1">
              <w:rPr>
                <w:noProof/>
                <w:webHidden/>
              </w:rPr>
              <w:fldChar w:fldCharType="separate"/>
            </w:r>
            <w:r w:rsidR="00DC3464">
              <w:rPr>
                <w:noProof/>
                <w:webHidden/>
              </w:rPr>
              <w:t>55</w:t>
            </w:r>
            <w:r w:rsidR="00CE2AD1">
              <w:rPr>
                <w:noProof/>
                <w:webHidden/>
              </w:rPr>
              <w:fldChar w:fldCharType="end"/>
            </w:r>
          </w:hyperlink>
        </w:p>
        <w:p w14:paraId="71287103" w14:textId="77777777" w:rsidR="00DC3464" w:rsidRDefault="001E6FE3">
          <w:pPr>
            <w:pStyle w:val="Sumrio2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68050509" w:history="1">
            <w:r w:rsidR="00DC3464" w:rsidRPr="00E42A63">
              <w:rPr>
                <w:rStyle w:val="Hyperlink"/>
                <w:noProof/>
              </w:rPr>
              <w:t>4.5 Modelo Relacional</w:t>
            </w:r>
            <w:r w:rsidR="00DC3464">
              <w:rPr>
                <w:noProof/>
                <w:webHidden/>
              </w:rPr>
              <w:tab/>
            </w:r>
            <w:r w:rsidR="00CE2AD1">
              <w:rPr>
                <w:noProof/>
                <w:webHidden/>
              </w:rPr>
              <w:fldChar w:fldCharType="begin"/>
            </w:r>
            <w:r w:rsidR="00DC3464">
              <w:rPr>
                <w:noProof/>
                <w:webHidden/>
              </w:rPr>
              <w:instrText xml:space="preserve"> PAGEREF _Toc468050509 \h </w:instrText>
            </w:r>
            <w:r w:rsidR="00CE2AD1">
              <w:rPr>
                <w:noProof/>
                <w:webHidden/>
              </w:rPr>
            </w:r>
            <w:r w:rsidR="00CE2AD1">
              <w:rPr>
                <w:noProof/>
                <w:webHidden/>
              </w:rPr>
              <w:fldChar w:fldCharType="separate"/>
            </w:r>
            <w:r w:rsidR="00DC3464">
              <w:rPr>
                <w:noProof/>
                <w:webHidden/>
              </w:rPr>
              <w:t>56</w:t>
            </w:r>
            <w:r w:rsidR="00CE2AD1">
              <w:rPr>
                <w:noProof/>
                <w:webHidden/>
              </w:rPr>
              <w:fldChar w:fldCharType="end"/>
            </w:r>
          </w:hyperlink>
        </w:p>
        <w:p w14:paraId="37847FD8" w14:textId="77777777" w:rsidR="00DC3464" w:rsidRDefault="001E6FE3">
          <w:pPr>
            <w:pStyle w:val="Sumrio1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68050510" w:history="1">
            <w:r w:rsidR="00DC3464" w:rsidRPr="00E42A63">
              <w:rPr>
                <w:rStyle w:val="Hyperlink"/>
                <w:noProof/>
              </w:rPr>
              <w:t>5. Telas</w:t>
            </w:r>
            <w:r w:rsidR="00DC3464">
              <w:rPr>
                <w:noProof/>
                <w:webHidden/>
              </w:rPr>
              <w:tab/>
            </w:r>
            <w:r w:rsidR="00CE2AD1">
              <w:rPr>
                <w:noProof/>
                <w:webHidden/>
              </w:rPr>
              <w:fldChar w:fldCharType="begin"/>
            </w:r>
            <w:r w:rsidR="00DC3464">
              <w:rPr>
                <w:noProof/>
                <w:webHidden/>
              </w:rPr>
              <w:instrText xml:space="preserve"> PAGEREF _Toc468050510 \h </w:instrText>
            </w:r>
            <w:r w:rsidR="00CE2AD1">
              <w:rPr>
                <w:noProof/>
                <w:webHidden/>
              </w:rPr>
            </w:r>
            <w:r w:rsidR="00CE2AD1">
              <w:rPr>
                <w:noProof/>
                <w:webHidden/>
              </w:rPr>
              <w:fldChar w:fldCharType="separate"/>
            </w:r>
            <w:r w:rsidR="00DC3464">
              <w:rPr>
                <w:noProof/>
                <w:webHidden/>
              </w:rPr>
              <w:t>57</w:t>
            </w:r>
            <w:r w:rsidR="00CE2AD1">
              <w:rPr>
                <w:noProof/>
                <w:webHidden/>
              </w:rPr>
              <w:fldChar w:fldCharType="end"/>
            </w:r>
          </w:hyperlink>
        </w:p>
        <w:p w14:paraId="71294FC4" w14:textId="77777777" w:rsidR="00DC3464" w:rsidRDefault="001E6FE3">
          <w:pPr>
            <w:pStyle w:val="Sumrio2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68050511" w:history="1">
            <w:r w:rsidR="00DC3464" w:rsidRPr="00E42A63">
              <w:rPr>
                <w:rStyle w:val="Hyperlink"/>
                <w:noProof/>
              </w:rPr>
              <w:t>5.1 Protótipos das Telas</w:t>
            </w:r>
            <w:r w:rsidR="00DC3464">
              <w:rPr>
                <w:noProof/>
                <w:webHidden/>
              </w:rPr>
              <w:tab/>
            </w:r>
            <w:r w:rsidR="00CE2AD1">
              <w:rPr>
                <w:noProof/>
                <w:webHidden/>
              </w:rPr>
              <w:fldChar w:fldCharType="begin"/>
            </w:r>
            <w:r w:rsidR="00DC3464">
              <w:rPr>
                <w:noProof/>
                <w:webHidden/>
              </w:rPr>
              <w:instrText xml:space="preserve"> PAGEREF _Toc468050511 \h </w:instrText>
            </w:r>
            <w:r w:rsidR="00CE2AD1">
              <w:rPr>
                <w:noProof/>
                <w:webHidden/>
              </w:rPr>
            </w:r>
            <w:r w:rsidR="00CE2AD1">
              <w:rPr>
                <w:noProof/>
                <w:webHidden/>
              </w:rPr>
              <w:fldChar w:fldCharType="separate"/>
            </w:r>
            <w:r w:rsidR="00DC3464">
              <w:rPr>
                <w:noProof/>
                <w:webHidden/>
              </w:rPr>
              <w:t>57</w:t>
            </w:r>
            <w:r w:rsidR="00CE2AD1">
              <w:rPr>
                <w:noProof/>
                <w:webHidden/>
              </w:rPr>
              <w:fldChar w:fldCharType="end"/>
            </w:r>
          </w:hyperlink>
        </w:p>
        <w:p w14:paraId="58E60B49" w14:textId="77777777" w:rsidR="00DC3464" w:rsidRDefault="001E6FE3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68050512" w:history="1">
            <w:r w:rsidR="00DC3464" w:rsidRPr="00E42A63">
              <w:rPr>
                <w:rStyle w:val="Hyperlink"/>
                <w:noProof/>
              </w:rPr>
              <w:t>5.1.1 Telas de Início</w:t>
            </w:r>
            <w:r w:rsidR="00DC3464">
              <w:rPr>
                <w:noProof/>
                <w:webHidden/>
              </w:rPr>
              <w:tab/>
            </w:r>
            <w:r w:rsidR="00CE2AD1">
              <w:rPr>
                <w:noProof/>
                <w:webHidden/>
              </w:rPr>
              <w:fldChar w:fldCharType="begin"/>
            </w:r>
            <w:r w:rsidR="00DC3464">
              <w:rPr>
                <w:noProof/>
                <w:webHidden/>
              </w:rPr>
              <w:instrText xml:space="preserve"> PAGEREF _Toc468050512 \h </w:instrText>
            </w:r>
            <w:r w:rsidR="00CE2AD1">
              <w:rPr>
                <w:noProof/>
                <w:webHidden/>
              </w:rPr>
            </w:r>
            <w:r w:rsidR="00CE2AD1">
              <w:rPr>
                <w:noProof/>
                <w:webHidden/>
              </w:rPr>
              <w:fldChar w:fldCharType="separate"/>
            </w:r>
            <w:r w:rsidR="00DC3464">
              <w:rPr>
                <w:noProof/>
                <w:webHidden/>
              </w:rPr>
              <w:t>57</w:t>
            </w:r>
            <w:r w:rsidR="00CE2AD1">
              <w:rPr>
                <w:noProof/>
                <w:webHidden/>
              </w:rPr>
              <w:fldChar w:fldCharType="end"/>
            </w:r>
          </w:hyperlink>
        </w:p>
        <w:p w14:paraId="0C4BDDBE" w14:textId="77777777" w:rsidR="00DC3464" w:rsidRDefault="001E6FE3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68050513" w:history="1">
            <w:r w:rsidR="00DC3464" w:rsidRPr="00E42A63">
              <w:rPr>
                <w:rStyle w:val="Hyperlink"/>
                <w:noProof/>
              </w:rPr>
              <w:t>5.1.2 Tela de Cadastro de Usuário</w:t>
            </w:r>
            <w:r w:rsidR="00DC3464">
              <w:rPr>
                <w:noProof/>
                <w:webHidden/>
              </w:rPr>
              <w:tab/>
            </w:r>
            <w:r w:rsidR="00CE2AD1">
              <w:rPr>
                <w:noProof/>
                <w:webHidden/>
              </w:rPr>
              <w:fldChar w:fldCharType="begin"/>
            </w:r>
            <w:r w:rsidR="00DC3464">
              <w:rPr>
                <w:noProof/>
                <w:webHidden/>
              </w:rPr>
              <w:instrText xml:space="preserve"> PAGEREF _Toc468050513 \h </w:instrText>
            </w:r>
            <w:r w:rsidR="00CE2AD1">
              <w:rPr>
                <w:noProof/>
                <w:webHidden/>
              </w:rPr>
            </w:r>
            <w:r w:rsidR="00CE2AD1">
              <w:rPr>
                <w:noProof/>
                <w:webHidden/>
              </w:rPr>
              <w:fldChar w:fldCharType="separate"/>
            </w:r>
            <w:r w:rsidR="00DC3464">
              <w:rPr>
                <w:noProof/>
                <w:webHidden/>
              </w:rPr>
              <w:t>58</w:t>
            </w:r>
            <w:r w:rsidR="00CE2AD1">
              <w:rPr>
                <w:noProof/>
                <w:webHidden/>
              </w:rPr>
              <w:fldChar w:fldCharType="end"/>
            </w:r>
          </w:hyperlink>
        </w:p>
        <w:p w14:paraId="55867CEB" w14:textId="77777777" w:rsidR="00DC3464" w:rsidRDefault="001E6FE3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68050514" w:history="1">
            <w:r w:rsidR="00DC3464" w:rsidRPr="00E42A63">
              <w:rPr>
                <w:rStyle w:val="Hyperlink"/>
                <w:noProof/>
              </w:rPr>
              <w:t>5.1.3 Tela de Login</w:t>
            </w:r>
            <w:r w:rsidR="00DC3464">
              <w:rPr>
                <w:noProof/>
                <w:webHidden/>
              </w:rPr>
              <w:tab/>
            </w:r>
            <w:r w:rsidR="00CE2AD1">
              <w:rPr>
                <w:noProof/>
                <w:webHidden/>
              </w:rPr>
              <w:fldChar w:fldCharType="begin"/>
            </w:r>
            <w:r w:rsidR="00DC3464">
              <w:rPr>
                <w:noProof/>
                <w:webHidden/>
              </w:rPr>
              <w:instrText xml:space="preserve"> PAGEREF _Toc468050514 \h </w:instrText>
            </w:r>
            <w:r w:rsidR="00CE2AD1">
              <w:rPr>
                <w:noProof/>
                <w:webHidden/>
              </w:rPr>
            </w:r>
            <w:r w:rsidR="00CE2AD1">
              <w:rPr>
                <w:noProof/>
                <w:webHidden/>
              </w:rPr>
              <w:fldChar w:fldCharType="separate"/>
            </w:r>
            <w:r w:rsidR="00DC3464">
              <w:rPr>
                <w:noProof/>
                <w:webHidden/>
              </w:rPr>
              <w:t>59</w:t>
            </w:r>
            <w:r w:rsidR="00CE2AD1">
              <w:rPr>
                <w:noProof/>
                <w:webHidden/>
              </w:rPr>
              <w:fldChar w:fldCharType="end"/>
            </w:r>
          </w:hyperlink>
        </w:p>
        <w:p w14:paraId="2373145F" w14:textId="77777777" w:rsidR="00DC3464" w:rsidRDefault="001E6FE3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68050515" w:history="1">
            <w:r w:rsidR="00DC3464" w:rsidRPr="00E42A63">
              <w:rPr>
                <w:rStyle w:val="Hyperlink"/>
                <w:noProof/>
              </w:rPr>
              <w:t>5.1.4 Tela de Cadastro de Cliente</w:t>
            </w:r>
            <w:r w:rsidR="00DC3464">
              <w:rPr>
                <w:noProof/>
                <w:webHidden/>
              </w:rPr>
              <w:tab/>
            </w:r>
            <w:r w:rsidR="00CE2AD1">
              <w:rPr>
                <w:noProof/>
                <w:webHidden/>
              </w:rPr>
              <w:fldChar w:fldCharType="begin"/>
            </w:r>
            <w:r w:rsidR="00DC3464">
              <w:rPr>
                <w:noProof/>
                <w:webHidden/>
              </w:rPr>
              <w:instrText xml:space="preserve"> PAGEREF _Toc468050515 \h </w:instrText>
            </w:r>
            <w:r w:rsidR="00CE2AD1">
              <w:rPr>
                <w:noProof/>
                <w:webHidden/>
              </w:rPr>
            </w:r>
            <w:r w:rsidR="00CE2AD1">
              <w:rPr>
                <w:noProof/>
                <w:webHidden/>
              </w:rPr>
              <w:fldChar w:fldCharType="separate"/>
            </w:r>
            <w:r w:rsidR="00DC3464">
              <w:rPr>
                <w:noProof/>
                <w:webHidden/>
              </w:rPr>
              <w:t>60</w:t>
            </w:r>
            <w:r w:rsidR="00CE2AD1">
              <w:rPr>
                <w:noProof/>
                <w:webHidden/>
              </w:rPr>
              <w:fldChar w:fldCharType="end"/>
            </w:r>
          </w:hyperlink>
        </w:p>
        <w:p w14:paraId="10E1418D" w14:textId="77777777" w:rsidR="00DC3464" w:rsidRDefault="001E6FE3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68050516" w:history="1">
            <w:r w:rsidR="00DC3464" w:rsidRPr="00E42A63">
              <w:rPr>
                <w:rStyle w:val="Hyperlink"/>
                <w:noProof/>
              </w:rPr>
              <w:t>5.1.5 Tela de Cadastro de Mecânico</w:t>
            </w:r>
            <w:r w:rsidR="00DC3464">
              <w:rPr>
                <w:noProof/>
                <w:webHidden/>
              </w:rPr>
              <w:tab/>
            </w:r>
            <w:r w:rsidR="00CE2AD1">
              <w:rPr>
                <w:noProof/>
                <w:webHidden/>
              </w:rPr>
              <w:fldChar w:fldCharType="begin"/>
            </w:r>
            <w:r w:rsidR="00DC3464">
              <w:rPr>
                <w:noProof/>
                <w:webHidden/>
              </w:rPr>
              <w:instrText xml:space="preserve"> PAGEREF _Toc468050516 \h </w:instrText>
            </w:r>
            <w:r w:rsidR="00CE2AD1">
              <w:rPr>
                <w:noProof/>
                <w:webHidden/>
              </w:rPr>
            </w:r>
            <w:r w:rsidR="00CE2AD1">
              <w:rPr>
                <w:noProof/>
                <w:webHidden/>
              </w:rPr>
              <w:fldChar w:fldCharType="separate"/>
            </w:r>
            <w:r w:rsidR="00DC3464">
              <w:rPr>
                <w:noProof/>
                <w:webHidden/>
              </w:rPr>
              <w:t>61</w:t>
            </w:r>
            <w:r w:rsidR="00CE2AD1">
              <w:rPr>
                <w:noProof/>
                <w:webHidden/>
              </w:rPr>
              <w:fldChar w:fldCharType="end"/>
            </w:r>
          </w:hyperlink>
        </w:p>
        <w:p w14:paraId="2C9C8B2D" w14:textId="77777777" w:rsidR="00DC3464" w:rsidRDefault="001E6FE3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68050517" w:history="1">
            <w:r w:rsidR="00DC3464" w:rsidRPr="00E42A63">
              <w:rPr>
                <w:rStyle w:val="Hyperlink"/>
                <w:noProof/>
              </w:rPr>
              <w:t>5.1.6 Tela de Cadastro de Produto</w:t>
            </w:r>
            <w:r w:rsidR="00DC3464">
              <w:rPr>
                <w:noProof/>
                <w:webHidden/>
              </w:rPr>
              <w:tab/>
            </w:r>
            <w:r w:rsidR="00CE2AD1">
              <w:rPr>
                <w:noProof/>
                <w:webHidden/>
              </w:rPr>
              <w:fldChar w:fldCharType="begin"/>
            </w:r>
            <w:r w:rsidR="00DC3464">
              <w:rPr>
                <w:noProof/>
                <w:webHidden/>
              </w:rPr>
              <w:instrText xml:space="preserve"> PAGEREF _Toc468050517 \h </w:instrText>
            </w:r>
            <w:r w:rsidR="00CE2AD1">
              <w:rPr>
                <w:noProof/>
                <w:webHidden/>
              </w:rPr>
            </w:r>
            <w:r w:rsidR="00CE2AD1">
              <w:rPr>
                <w:noProof/>
                <w:webHidden/>
              </w:rPr>
              <w:fldChar w:fldCharType="separate"/>
            </w:r>
            <w:r w:rsidR="00DC3464">
              <w:rPr>
                <w:noProof/>
                <w:webHidden/>
              </w:rPr>
              <w:t>61</w:t>
            </w:r>
            <w:r w:rsidR="00CE2AD1">
              <w:rPr>
                <w:noProof/>
                <w:webHidden/>
              </w:rPr>
              <w:fldChar w:fldCharType="end"/>
            </w:r>
          </w:hyperlink>
        </w:p>
        <w:p w14:paraId="0C9405BB" w14:textId="77777777" w:rsidR="00DC3464" w:rsidRDefault="001E6FE3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68050518" w:history="1">
            <w:r w:rsidR="00DC3464" w:rsidRPr="00E42A63">
              <w:rPr>
                <w:rStyle w:val="Hyperlink"/>
                <w:noProof/>
              </w:rPr>
              <w:t>5.1.7 Tela de Cadastro de Serviços</w:t>
            </w:r>
            <w:r w:rsidR="00DC3464">
              <w:rPr>
                <w:noProof/>
                <w:webHidden/>
              </w:rPr>
              <w:tab/>
            </w:r>
            <w:r w:rsidR="00CE2AD1">
              <w:rPr>
                <w:noProof/>
                <w:webHidden/>
              </w:rPr>
              <w:fldChar w:fldCharType="begin"/>
            </w:r>
            <w:r w:rsidR="00DC3464">
              <w:rPr>
                <w:noProof/>
                <w:webHidden/>
              </w:rPr>
              <w:instrText xml:space="preserve"> PAGEREF _Toc468050518 \h </w:instrText>
            </w:r>
            <w:r w:rsidR="00CE2AD1">
              <w:rPr>
                <w:noProof/>
                <w:webHidden/>
              </w:rPr>
            </w:r>
            <w:r w:rsidR="00CE2AD1">
              <w:rPr>
                <w:noProof/>
                <w:webHidden/>
              </w:rPr>
              <w:fldChar w:fldCharType="separate"/>
            </w:r>
            <w:r w:rsidR="00DC3464">
              <w:rPr>
                <w:noProof/>
                <w:webHidden/>
              </w:rPr>
              <w:t>62</w:t>
            </w:r>
            <w:r w:rsidR="00CE2AD1">
              <w:rPr>
                <w:noProof/>
                <w:webHidden/>
              </w:rPr>
              <w:fldChar w:fldCharType="end"/>
            </w:r>
          </w:hyperlink>
        </w:p>
        <w:p w14:paraId="25AC9C3F" w14:textId="77777777" w:rsidR="00DC3464" w:rsidRDefault="001E6FE3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68050519" w:history="1">
            <w:r w:rsidR="00DC3464" w:rsidRPr="00E42A63">
              <w:rPr>
                <w:rStyle w:val="Hyperlink"/>
                <w:noProof/>
              </w:rPr>
              <w:t>5.1.8 Tela de Gerar Comissões</w:t>
            </w:r>
            <w:r w:rsidR="00DC3464">
              <w:rPr>
                <w:noProof/>
                <w:webHidden/>
              </w:rPr>
              <w:tab/>
            </w:r>
            <w:r w:rsidR="00CE2AD1">
              <w:rPr>
                <w:noProof/>
                <w:webHidden/>
              </w:rPr>
              <w:fldChar w:fldCharType="begin"/>
            </w:r>
            <w:r w:rsidR="00DC3464">
              <w:rPr>
                <w:noProof/>
                <w:webHidden/>
              </w:rPr>
              <w:instrText xml:space="preserve"> PAGEREF _Toc468050519 \h </w:instrText>
            </w:r>
            <w:r w:rsidR="00CE2AD1">
              <w:rPr>
                <w:noProof/>
                <w:webHidden/>
              </w:rPr>
            </w:r>
            <w:r w:rsidR="00CE2AD1">
              <w:rPr>
                <w:noProof/>
                <w:webHidden/>
              </w:rPr>
              <w:fldChar w:fldCharType="separate"/>
            </w:r>
            <w:r w:rsidR="00DC3464">
              <w:rPr>
                <w:noProof/>
                <w:webHidden/>
              </w:rPr>
              <w:t>63</w:t>
            </w:r>
            <w:r w:rsidR="00CE2AD1">
              <w:rPr>
                <w:noProof/>
                <w:webHidden/>
              </w:rPr>
              <w:fldChar w:fldCharType="end"/>
            </w:r>
          </w:hyperlink>
        </w:p>
        <w:p w14:paraId="69F2D109" w14:textId="77777777" w:rsidR="00DC3464" w:rsidRDefault="001E6FE3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68050520" w:history="1">
            <w:r w:rsidR="00DC3464" w:rsidRPr="00E42A63">
              <w:rPr>
                <w:rStyle w:val="Hyperlink"/>
                <w:noProof/>
              </w:rPr>
              <w:t>5.1.9 Tela de Cadastro de Veículos</w:t>
            </w:r>
            <w:r w:rsidR="00DC3464">
              <w:rPr>
                <w:noProof/>
                <w:webHidden/>
              </w:rPr>
              <w:tab/>
            </w:r>
            <w:r w:rsidR="00CE2AD1">
              <w:rPr>
                <w:noProof/>
                <w:webHidden/>
              </w:rPr>
              <w:fldChar w:fldCharType="begin"/>
            </w:r>
            <w:r w:rsidR="00DC3464">
              <w:rPr>
                <w:noProof/>
                <w:webHidden/>
              </w:rPr>
              <w:instrText xml:space="preserve"> PAGEREF _Toc468050520 \h </w:instrText>
            </w:r>
            <w:r w:rsidR="00CE2AD1">
              <w:rPr>
                <w:noProof/>
                <w:webHidden/>
              </w:rPr>
            </w:r>
            <w:r w:rsidR="00CE2AD1">
              <w:rPr>
                <w:noProof/>
                <w:webHidden/>
              </w:rPr>
              <w:fldChar w:fldCharType="separate"/>
            </w:r>
            <w:r w:rsidR="00DC3464">
              <w:rPr>
                <w:noProof/>
                <w:webHidden/>
              </w:rPr>
              <w:t>65</w:t>
            </w:r>
            <w:r w:rsidR="00CE2AD1">
              <w:rPr>
                <w:noProof/>
                <w:webHidden/>
              </w:rPr>
              <w:fldChar w:fldCharType="end"/>
            </w:r>
          </w:hyperlink>
        </w:p>
        <w:p w14:paraId="234A304C" w14:textId="77777777" w:rsidR="00DC3464" w:rsidRDefault="001E6FE3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68050521" w:history="1">
            <w:r w:rsidR="00DC3464" w:rsidRPr="00E42A63">
              <w:rPr>
                <w:rStyle w:val="Hyperlink"/>
                <w:noProof/>
              </w:rPr>
              <w:t>5.1.10 Tela de Consulta de Clientes</w:t>
            </w:r>
            <w:r w:rsidR="00DC3464">
              <w:rPr>
                <w:noProof/>
                <w:webHidden/>
              </w:rPr>
              <w:tab/>
            </w:r>
            <w:r w:rsidR="00CE2AD1">
              <w:rPr>
                <w:noProof/>
                <w:webHidden/>
              </w:rPr>
              <w:fldChar w:fldCharType="begin"/>
            </w:r>
            <w:r w:rsidR="00DC3464">
              <w:rPr>
                <w:noProof/>
                <w:webHidden/>
              </w:rPr>
              <w:instrText xml:space="preserve"> PAGEREF _Toc468050521 \h </w:instrText>
            </w:r>
            <w:r w:rsidR="00CE2AD1">
              <w:rPr>
                <w:noProof/>
                <w:webHidden/>
              </w:rPr>
            </w:r>
            <w:r w:rsidR="00CE2AD1">
              <w:rPr>
                <w:noProof/>
                <w:webHidden/>
              </w:rPr>
              <w:fldChar w:fldCharType="separate"/>
            </w:r>
            <w:r w:rsidR="00DC3464">
              <w:rPr>
                <w:noProof/>
                <w:webHidden/>
              </w:rPr>
              <w:t>65</w:t>
            </w:r>
            <w:r w:rsidR="00CE2AD1">
              <w:rPr>
                <w:noProof/>
                <w:webHidden/>
              </w:rPr>
              <w:fldChar w:fldCharType="end"/>
            </w:r>
          </w:hyperlink>
        </w:p>
        <w:p w14:paraId="702B87E8" w14:textId="77777777" w:rsidR="00DC3464" w:rsidRDefault="001E6FE3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68050522" w:history="1">
            <w:r w:rsidR="00DC3464" w:rsidRPr="00E42A63">
              <w:rPr>
                <w:rStyle w:val="Hyperlink"/>
                <w:noProof/>
              </w:rPr>
              <w:t>5.1.11 Tela de Consulta de Mecânicos</w:t>
            </w:r>
            <w:r w:rsidR="00DC3464">
              <w:rPr>
                <w:noProof/>
                <w:webHidden/>
              </w:rPr>
              <w:tab/>
            </w:r>
            <w:r w:rsidR="00CE2AD1">
              <w:rPr>
                <w:noProof/>
                <w:webHidden/>
              </w:rPr>
              <w:fldChar w:fldCharType="begin"/>
            </w:r>
            <w:r w:rsidR="00DC3464">
              <w:rPr>
                <w:noProof/>
                <w:webHidden/>
              </w:rPr>
              <w:instrText xml:space="preserve"> PAGEREF _Toc468050522 \h </w:instrText>
            </w:r>
            <w:r w:rsidR="00CE2AD1">
              <w:rPr>
                <w:noProof/>
                <w:webHidden/>
              </w:rPr>
            </w:r>
            <w:r w:rsidR="00CE2AD1">
              <w:rPr>
                <w:noProof/>
                <w:webHidden/>
              </w:rPr>
              <w:fldChar w:fldCharType="separate"/>
            </w:r>
            <w:r w:rsidR="00DC3464">
              <w:rPr>
                <w:noProof/>
                <w:webHidden/>
              </w:rPr>
              <w:t>66</w:t>
            </w:r>
            <w:r w:rsidR="00CE2AD1">
              <w:rPr>
                <w:noProof/>
                <w:webHidden/>
              </w:rPr>
              <w:fldChar w:fldCharType="end"/>
            </w:r>
          </w:hyperlink>
        </w:p>
        <w:p w14:paraId="5109C73E" w14:textId="77777777" w:rsidR="00DC3464" w:rsidRDefault="001E6FE3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68050523" w:history="1">
            <w:r w:rsidR="00DC3464" w:rsidRPr="00E42A63">
              <w:rPr>
                <w:rStyle w:val="Hyperlink"/>
                <w:noProof/>
              </w:rPr>
              <w:t>5.1.12 Tela de Consulta de Relatórios</w:t>
            </w:r>
            <w:r w:rsidR="00DC3464">
              <w:rPr>
                <w:noProof/>
                <w:webHidden/>
              </w:rPr>
              <w:tab/>
            </w:r>
            <w:r w:rsidR="00CE2AD1">
              <w:rPr>
                <w:noProof/>
                <w:webHidden/>
              </w:rPr>
              <w:fldChar w:fldCharType="begin"/>
            </w:r>
            <w:r w:rsidR="00DC3464">
              <w:rPr>
                <w:noProof/>
                <w:webHidden/>
              </w:rPr>
              <w:instrText xml:space="preserve"> PAGEREF _Toc468050523 \h </w:instrText>
            </w:r>
            <w:r w:rsidR="00CE2AD1">
              <w:rPr>
                <w:noProof/>
                <w:webHidden/>
              </w:rPr>
            </w:r>
            <w:r w:rsidR="00CE2AD1">
              <w:rPr>
                <w:noProof/>
                <w:webHidden/>
              </w:rPr>
              <w:fldChar w:fldCharType="separate"/>
            </w:r>
            <w:r w:rsidR="00DC3464">
              <w:rPr>
                <w:noProof/>
                <w:webHidden/>
              </w:rPr>
              <w:t>66</w:t>
            </w:r>
            <w:r w:rsidR="00CE2AD1">
              <w:rPr>
                <w:noProof/>
                <w:webHidden/>
              </w:rPr>
              <w:fldChar w:fldCharType="end"/>
            </w:r>
          </w:hyperlink>
        </w:p>
        <w:p w14:paraId="7F2D6804" w14:textId="77777777" w:rsidR="00DC3464" w:rsidRDefault="001E6FE3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68050524" w:history="1">
            <w:r w:rsidR="00DC3464" w:rsidRPr="00E42A63">
              <w:rPr>
                <w:rStyle w:val="Hyperlink"/>
                <w:noProof/>
              </w:rPr>
              <w:t>5.1.13 Tela de Consulta de OS</w:t>
            </w:r>
            <w:r w:rsidR="00DC3464">
              <w:rPr>
                <w:noProof/>
                <w:webHidden/>
              </w:rPr>
              <w:tab/>
            </w:r>
            <w:r w:rsidR="00CE2AD1">
              <w:rPr>
                <w:noProof/>
                <w:webHidden/>
              </w:rPr>
              <w:fldChar w:fldCharType="begin"/>
            </w:r>
            <w:r w:rsidR="00DC3464">
              <w:rPr>
                <w:noProof/>
                <w:webHidden/>
              </w:rPr>
              <w:instrText xml:space="preserve"> PAGEREF _Toc468050524 \h </w:instrText>
            </w:r>
            <w:r w:rsidR="00CE2AD1">
              <w:rPr>
                <w:noProof/>
                <w:webHidden/>
              </w:rPr>
            </w:r>
            <w:r w:rsidR="00CE2AD1">
              <w:rPr>
                <w:noProof/>
                <w:webHidden/>
              </w:rPr>
              <w:fldChar w:fldCharType="separate"/>
            </w:r>
            <w:r w:rsidR="00DC3464">
              <w:rPr>
                <w:noProof/>
                <w:webHidden/>
              </w:rPr>
              <w:t>68</w:t>
            </w:r>
            <w:r w:rsidR="00CE2AD1">
              <w:rPr>
                <w:noProof/>
                <w:webHidden/>
              </w:rPr>
              <w:fldChar w:fldCharType="end"/>
            </w:r>
          </w:hyperlink>
        </w:p>
        <w:p w14:paraId="0BFC6122" w14:textId="77777777" w:rsidR="00DC3464" w:rsidRDefault="001E6FE3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68050525" w:history="1">
            <w:r w:rsidR="00DC3464" w:rsidRPr="00E42A63">
              <w:rPr>
                <w:rStyle w:val="Hyperlink"/>
                <w:noProof/>
              </w:rPr>
              <w:t>5.1.14 Tela de Consulta de Produtos</w:t>
            </w:r>
            <w:r w:rsidR="00DC3464">
              <w:rPr>
                <w:noProof/>
                <w:webHidden/>
              </w:rPr>
              <w:tab/>
            </w:r>
            <w:r w:rsidR="00CE2AD1">
              <w:rPr>
                <w:noProof/>
                <w:webHidden/>
              </w:rPr>
              <w:fldChar w:fldCharType="begin"/>
            </w:r>
            <w:r w:rsidR="00DC3464">
              <w:rPr>
                <w:noProof/>
                <w:webHidden/>
              </w:rPr>
              <w:instrText xml:space="preserve"> PAGEREF _Toc468050525 \h </w:instrText>
            </w:r>
            <w:r w:rsidR="00CE2AD1">
              <w:rPr>
                <w:noProof/>
                <w:webHidden/>
              </w:rPr>
            </w:r>
            <w:r w:rsidR="00CE2AD1">
              <w:rPr>
                <w:noProof/>
                <w:webHidden/>
              </w:rPr>
              <w:fldChar w:fldCharType="separate"/>
            </w:r>
            <w:r w:rsidR="00DC3464">
              <w:rPr>
                <w:noProof/>
                <w:webHidden/>
              </w:rPr>
              <w:t>68</w:t>
            </w:r>
            <w:r w:rsidR="00CE2AD1">
              <w:rPr>
                <w:noProof/>
                <w:webHidden/>
              </w:rPr>
              <w:fldChar w:fldCharType="end"/>
            </w:r>
          </w:hyperlink>
        </w:p>
        <w:p w14:paraId="6C271C9B" w14:textId="77777777" w:rsidR="00DC3464" w:rsidRDefault="001E6FE3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68050526" w:history="1">
            <w:r w:rsidR="00DC3464" w:rsidRPr="00E42A63">
              <w:rPr>
                <w:rStyle w:val="Hyperlink"/>
                <w:noProof/>
              </w:rPr>
              <w:t>5.1.15 Tela de Consulta de Serviços</w:t>
            </w:r>
            <w:r w:rsidR="00DC3464">
              <w:rPr>
                <w:noProof/>
                <w:webHidden/>
              </w:rPr>
              <w:tab/>
            </w:r>
            <w:r w:rsidR="00CE2AD1">
              <w:rPr>
                <w:noProof/>
                <w:webHidden/>
              </w:rPr>
              <w:fldChar w:fldCharType="begin"/>
            </w:r>
            <w:r w:rsidR="00DC3464">
              <w:rPr>
                <w:noProof/>
                <w:webHidden/>
              </w:rPr>
              <w:instrText xml:space="preserve"> PAGEREF _Toc468050526 \h </w:instrText>
            </w:r>
            <w:r w:rsidR="00CE2AD1">
              <w:rPr>
                <w:noProof/>
                <w:webHidden/>
              </w:rPr>
            </w:r>
            <w:r w:rsidR="00CE2AD1">
              <w:rPr>
                <w:noProof/>
                <w:webHidden/>
              </w:rPr>
              <w:fldChar w:fldCharType="separate"/>
            </w:r>
            <w:r w:rsidR="00DC3464">
              <w:rPr>
                <w:noProof/>
                <w:webHidden/>
              </w:rPr>
              <w:t>69</w:t>
            </w:r>
            <w:r w:rsidR="00CE2AD1">
              <w:rPr>
                <w:noProof/>
                <w:webHidden/>
              </w:rPr>
              <w:fldChar w:fldCharType="end"/>
            </w:r>
          </w:hyperlink>
        </w:p>
        <w:p w14:paraId="33815C8C" w14:textId="77777777" w:rsidR="00DC3464" w:rsidRDefault="001E6FE3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68050527" w:history="1">
            <w:r w:rsidR="00DC3464" w:rsidRPr="00E42A63">
              <w:rPr>
                <w:rStyle w:val="Hyperlink"/>
                <w:noProof/>
              </w:rPr>
              <w:t>5.1.16 Tela de Consulta de Veículos</w:t>
            </w:r>
            <w:r w:rsidR="00DC3464">
              <w:rPr>
                <w:noProof/>
                <w:webHidden/>
              </w:rPr>
              <w:tab/>
            </w:r>
            <w:r w:rsidR="00CE2AD1">
              <w:rPr>
                <w:noProof/>
                <w:webHidden/>
              </w:rPr>
              <w:fldChar w:fldCharType="begin"/>
            </w:r>
            <w:r w:rsidR="00DC3464">
              <w:rPr>
                <w:noProof/>
                <w:webHidden/>
              </w:rPr>
              <w:instrText xml:space="preserve"> PAGEREF _Toc468050527 \h </w:instrText>
            </w:r>
            <w:r w:rsidR="00CE2AD1">
              <w:rPr>
                <w:noProof/>
                <w:webHidden/>
              </w:rPr>
            </w:r>
            <w:r w:rsidR="00CE2AD1">
              <w:rPr>
                <w:noProof/>
                <w:webHidden/>
              </w:rPr>
              <w:fldChar w:fldCharType="separate"/>
            </w:r>
            <w:r w:rsidR="00DC3464">
              <w:rPr>
                <w:noProof/>
                <w:webHidden/>
              </w:rPr>
              <w:t>69</w:t>
            </w:r>
            <w:r w:rsidR="00CE2AD1">
              <w:rPr>
                <w:noProof/>
                <w:webHidden/>
              </w:rPr>
              <w:fldChar w:fldCharType="end"/>
            </w:r>
          </w:hyperlink>
        </w:p>
        <w:p w14:paraId="04C8329E" w14:textId="77777777" w:rsidR="00DC3464" w:rsidRDefault="001E6FE3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68050528" w:history="1">
            <w:r w:rsidR="00DC3464" w:rsidRPr="00E42A63">
              <w:rPr>
                <w:rStyle w:val="Hyperlink"/>
                <w:noProof/>
              </w:rPr>
              <w:t>5.1.17 Tela de Gerar OS</w:t>
            </w:r>
            <w:r w:rsidR="00DC3464">
              <w:rPr>
                <w:noProof/>
                <w:webHidden/>
              </w:rPr>
              <w:tab/>
            </w:r>
            <w:r w:rsidR="00CE2AD1">
              <w:rPr>
                <w:noProof/>
                <w:webHidden/>
              </w:rPr>
              <w:fldChar w:fldCharType="begin"/>
            </w:r>
            <w:r w:rsidR="00DC3464">
              <w:rPr>
                <w:noProof/>
                <w:webHidden/>
              </w:rPr>
              <w:instrText xml:space="preserve"> PAGEREF _Toc468050528 \h </w:instrText>
            </w:r>
            <w:r w:rsidR="00CE2AD1">
              <w:rPr>
                <w:noProof/>
                <w:webHidden/>
              </w:rPr>
            </w:r>
            <w:r w:rsidR="00CE2AD1">
              <w:rPr>
                <w:noProof/>
                <w:webHidden/>
              </w:rPr>
              <w:fldChar w:fldCharType="separate"/>
            </w:r>
            <w:r w:rsidR="00DC3464">
              <w:rPr>
                <w:noProof/>
                <w:webHidden/>
              </w:rPr>
              <w:t>70</w:t>
            </w:r>
            <w:r w:rsidR="00CE2AD1">
              <w:rPr>
                <w:noProof/>
                <w:webHidden/>
              </w:rPr>
              <w:fldChar w:fldCharType="end"/>
            </w:r>
          </w:hyperlink>
        </w:p>
        <w:p w14:paraId="0F4A7D04" w14:textId="77777777" w:rsidR="00DC3464" w:rsidRDefault="001E6FE3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68050529" w:history="1">
            <w:r w:rsidR="00DC3464" w:rsidRPr="00E42A63">
              <w:rPr>
                <w:rStyle w:val="Hyperlink"/>
                <w:noProof/>
              </w:rPr>
              <w:t>5.1.18 Tela de Ordem de Serviço</w:t>
            </w:r>
            <w:r w:rsidR="00DC3464">
              <w:rPr>
                <w:noProof/>
                <w:webHidden/>
              </w:rPr>
              <w:tab/>
            </w:r>
            <w:r w:rsidR="00CE2AD1">
              <w:rPr>
                <w:noProof/>
                <w:webHidden/>
              </w:rPr>
              <w:fldChar w:fldCharType="begin"/>
            </w:r>
            <w:r w:rsidR="00DC3464">
              <w:rPr>
                <w:noProof/>
                <w:webHidden/>
              </w:rPr>
              <w:instrText xml:space="preserve"> PAGEREF _Toc468050529 \h </w:instrText>
            </w:r>
            <w:r w:rsidR="00CE2AD1">
              <w:rPr>
                <w:noProof/>
                <w:webHidden/>
              </w:rPr>
            </w:r>
            <w:r w:rsidR="00CE2AD1">
              <w:rPr>
                <w:noProof/>
                <w:webHidden/>
              </w:rPr>
              <w:fldChar w:fldCharType="separate"/>
            </w:r>
            <w:r w:rsidR="00DC3464">
              <w:rPr>
                <w:noProof/>
                <w:webHidden/>
              </w:rPr>
              <w:t>71</w:t>
            </w:r>
            <w:r w:rsidR="00CE2AD1">
              <w:rPr>
                <w:noProof/>
                <w:webHidden/>
              </w:rPr>
              <w:fldChar w:fldCharType="end"/>
            </w:r>
          </w:hyperlink>
        </w:p>
        <w:p w14:paraId="37AABCF9" w14:textId="77777777" w:rsidR="00DC3464" w:rsidRDefault="001E6FE3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68050530" w:history="1">
            <w:r w:rsidR="00DC3464" w:rsidRPr="00E42A63">
              <w:rPr>
                <w:rStyle w:val="Hyperlink"/>
                <w:noProof/>
              </w:rPr>
              <w:t>5.1.19 Tela de Pagamento da OS</w:t>
            </w:r>
            <w:r w:rsidR="00DC3464">
              <w:rPr>
                <w:noProof/>
                <w:webHidden/>
              </w:rPr>
              <w:tab/>
            </w:r>
            <w:r w:rsidR="00CE2AD1">
              <w:rPr>
                <w:noProof/>
                <w:webHidden/>
              </w:rPr>
              <w:fldChar w:fldCharType="begin"/>
            </w:r>
            <w:r w:rsidR="00DC3464">
              <w:rPr>
                <w:noProof/>
                <w:webHidden/>
              </w:rPr>
              <w:instrText xml:space="preserve"> PAGEREF _Toc468050530 \h </w:instrText>
            </w:r>
            <w:r w:rsidR="00CE2AD1">
              <w:rPr>
                <w:noProof/>
                <w:webHidden/>
              </w:rPr>
            </w:r>
            <w:r w:rsidR="00CE2AD1">
              <w:rPr>
                <w:noProof/>
                <w:webHidden/>
              </w:rPr>
              <w:fldChar w:fldCharType="separate"/>
            </w:r>
            <w:r w:rsidR="00DC3464">
              <w:rPr>
                <w:noProof/>
                <w:webHidden/>
              </w:rPr>
              <w:t>72</w:t>
            </w:r>
            <w:r w:rsidR="00CE2AD1">
              <w:rPr>
                <w:noProof/>
                <w:webHidden/>
              </w:rPr>
              <w:fldChar w:fldCharType="end"/>
            </w:r>
          </w:hyperlink>
        </w:p>
        <w:p w14:paraId="2C2070FA" w14:textId="77777777" w:rsidR="00DC3464" w:rsidRDefault="001E6FE3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68050531" w:history="1">
            <w:r w:rsidR="00DC3464" w:rsidRPr="00E42A63">
              <w:rPr>
                <w:rStyle w:val="Hyperlink"/>
                <w:noProof/>
              </w:rPr>
              <w:t>5.1.20 Tela de Relatório Financeiro</w:t>
            </w:r>
            <w:r w:rsidR="00DC3464">
              <w:rPr>
                <w:noProof/>
                <w:webHidden/>
              </w:rPr>
              <w:tab/>
            </w:r>
            <w:r w:rsidR="00CE2AD1">
              <w:rPr>
                <w:noProof/>
                <w:webHidden/>
              </w:rPr>
              <w:fldChar w:fldCharType="begin"/>
            </w:r>
            <w:r w:rsidR="00DC3464">
              <w:rPr>
                <w:noProof/>
                <w:webHidden/>
              </w:rPr>
              <w:instrText xml:space="preserve"> PAGEREF _Toc468050531 \h </w:instrText>
            </w:r>
            <w:r w:rsidR="00CE2AD1">
              <w:rPr>
                <w:noProof/>
                <w:webHidden/>
              </w:rPr>
            </w:r>
            <w:r w:rsidR="00CE2AD1">
              <w:rPr>
                <w:noProof/>
                <w:webHidden/>
              </w:rPr>
              <w:fldChar w:fldCharType="separate"/>
            </w:r>
            <w:r w:rsidR="00DC3464">
              <w:rPr>
                <w:noProof/>
                <w:webHidden/>
              </w:rPr>
              <w:t>72</w:t>
            </w:r>
            <w:r w:rsidR="00CE2AD1">
              <w:rPr>
                <w:noProof/>
                <w:webHidden/>
              </w:rPr>
              <w:fldChar w:fldCharType="end"/>
            </w:r>
          </w:hyperlink>
        </w:p>
        <w:p w14:paraId="739AFC76" w14:textId="77777777" w:rsidR="00AF16D7" w:rsidRDefault="00CE2AD1">
          <w:r>
            <w:rPr>
              <w:b/>
              <w:bCs/>
            </w:rPr>
            <w:fldChar w:fldCharType="end"/>
          </w:r>
        </w:p>
      </w:sdtContent>
    </w:sdt>
    <w:p w14:paraId="1BD42C50" w14:textId="77777777" w:rsidR="00B037F8" w:rsidRDefault="00B037F8">
      <w:pPr>
        <w:spacing w:after="160" w:line="259" w:lineRule="auto"/>
        <w:ind w:left="0" w:firstLine="0"/>
        <w:jc w:val="left"/>
        <w:rPr>
          <w:b/>
          <w:sz w:val="28"/>
        </w:rPr>
      </w:pPr>
    </w:p>
    <w:p w14:paraId="35B4ACD7" w14:textId="77777777" w:rsidR="00EC6544" w:rsidRDefault="00EC6544">
      <w:pPr>
        <w:spacing w:after="160" w:line="259" w:lineRule="auto"/>
        <w:ind w:left="0" w:firstLine="0"/>
        <w:jc w:val="left"/>
        <w:rPr>
          <w:ins w:id="6" w:author="Silvia Helena" w:date="2016-08-19T00:01:00Z"/>
          <w:rFonts w:ascii="Calibri" w:eastAsia="Calibri" w:hAnsi="Calibri" w:cs="Calibri"/>
          <w:sz w:val="22"/>
        </w:rPr>
      </w:pPr>
      <w:ins w:id="7" w:author="Silvia Helena" w:date="2016-08-19T00:01:00Z">
        <w:r>
          <w:rPr>
            <w:rFonts w:ascii="Calibri" w:eastAsia="Calibri" w:hAnsi="Calibri" w:cs="Calibri"/>
            <w:sz w:val="22"/>
          </w:rPr>
          <w:br w:type="page"/>
        </w:r>
      </w:ins>
    </w:p>
    <w:p w14:paraId="6F577B49" w14:textId="77777777" w:rsidR="00BD59FF" w:rsidRDefault="00CC1074" w:rsidP="00C461D7">
      <w:pPr>
        <w:pStyle w:val="Ttulo1"/>
      </w:pPr>
      <w:bookmarkStart w:id="8" w:name="_Toc468050451"/>
      <w:r>
        <w:lastRenderedPageBreak/>
        <w:t>1. Introdução ao Documento</w:t>
      </w:r>
      <w:bookmarkEnd w:id="8"/>
      <w:r>
        <w:t xml:space="preserve"> </w:t>
      </w:r>
    </w:p>
    <w:p w14:paraId="0A218ECB" w14:textId="77777777" w:rsidR="00BD59FF" w:rsidRDefault="00CC1074" w:rsidP="0074788A">
      <w:pPr>
        <w:spacing w:line="360" w:lineRule="auto"/>
        <w:ind w:left="0" w:right="612" w:firstLine="709"/>
      </w:pPr>
      <w:r>
        <w:t xml:space="preserve">Esse documento tem por objetivo descrever os requisitos de </w:t>
      </w:r>
      <w:r w:rsidR="00BF4986">
        <w:t>um sistema para controle de comissões e ordens de serviço de uma oficina mecânica de veículos movidos a diesel</w:t>
      </w:r>
      <w:r>
        <w:t xml:space="preserve">. </w:t>
      </w:r>
    </w:p>
    <w:p w14:paraId="446FAB2E" w14:textId="77777777" w:rsidR="007F5886" w:rsidRDefault="007F5886" w:rsidP="0074788A">
      <w:pPr>
        <w:spacing w:line="360" w:lineRule="auto"/>
        <w:ind w:left="0" w:right="612" w:firstLine="709"/>
      </w:pPr>
    </w:p>
    <w:p w14:paraId="0B06EEB6" w14:textId="77777777" w:rsidR="00BD59FF" w:rsidRDefault="00CC1074" w:rsidP="00AF16D7">
      <w:pPr>
        <w:pStyle w:val="Ttulo2"/>
      </w:pPr>
      <w:bookmarkStart w:id="9" w:name="_Toc468050452"/>
      <w:r>
        <w:t>1.1. Tema</w:t>
      </w:r>
      <w:bookmarkEnd w:id="9"/>
      <w:r>
        <w:t xml:space="preserve"> </w:t>
      </w:r>
    </w:p>
    <w:p w14:paraId="24007E48" w14:textId="2FBEB66E" w:rsidR="0074788A" w:rsidRPr="00CC1074" w:rsidRDefault="00265FD5" w:rsidP="0074788A">
      <w:pPr>
        <w:spacing w:line="360" w:lineRule="auto"/>
        <w:ind w:left="0" w:firstLine="709"/>
      </w:pPr>
      <w:r>
        <w:t>O SCOS (Sistema de Comissão e Ordens de Serviço)</w:t>
      </w:r>
      <w:r w:rsidR="002C49CC">
        <w:t xml:space="preserve">, Desenvolvimento de </w:t>
      </w:r>
      <w:r>
        <w:t xml:space="preserve">sistema de controle de comissão e </w:t>
      </w:r>
      <w:r w:rsidR="00E1797B">
        <w:t>ordens de serviço.</w:t>
      </w:r>
    </w:p>
    <w:p w14:paraId="41F9528B" w14:textId="77777777" w:rsidR="007F5886" w:rsidRDefault="007F5886">
      <w:pPr>
        <w:pStyle w:val="Ttulo4"/>
        <w:ind w:left="10"/>
      </w:pPr>
    </w:p>
    <w:p w14:paraId="14E075CA" w14:textId="77777777" w:rsidR="00BD59FF" w:rsidRDefault="00CC1074" w:rsidP="00AF16D7">
      <w:pPr>
        <w:pStyle w:val="Ttulo2"/>
      </w:pPr>
      <w:bookmarkStart w:id="10" w:name="_Toc468050453"/>
      <w:r>
        <w:t>1.2. Objetivo do Projeto</w:t>
      </w:r>
      <w:bookmarkEnd w:id="10"/>
      <w:r>
        <w:t xml:space="preserve"> </w:t>
      </w:r>
    </w:p>
    <w:p w14:paraId="02139151" w14:textId="3F576569" w:rsidR="002C49CC" w:rsidRDefault="002C49CC" w:rsidP="0074788A">
      <w:pPr>
        <w:spacing w:after="7" w:line="360" w:lineRule="auto"/>
        <w:ind w:left="0" w:right="612" w:firstLine="709"/>
      </w:pPr>
      <w:r>
        <w:t xml:space="preserve">Desenvolvimento de um sistema que auxilie na gerência no controle das comissões dos funcionários relacionados as ordens de serviço de uma oficina </w:t>
      </w:r>
      <w:r w:rsidR="009D7EC8">
        <w:t>mecânica</w:t>
      </w:r>
      <w:r>
        <w:t>.</w:t>
      </w:r>
    </w:p>
    <w:p w14:paraId="43BA761D" w14:textId="77777777" w:rsidR="00BD59FF" w:rsidRDefault="00BF4986" w:rsidP="0074788A">
      <w:pPr>
        <w:spacing w:after="7" w:line="360" w:lineRule="auto"/>
        <w:ind w:left="0" w:right="612" w:firstLine="709"/>
      </w:pPr>
      <w:commentRangeStart w:id="11"/>
      <w:r>
        <w:t xml:space="preserve">A oficina </w:t>
      </w:r>
      <w:r w:rsidR="006F52DB">
        <w:t xml:space="preserve">mecânica </w:t>
      </w:r>
      <w:r>
        <w:t xml:space="preserve">necessita de um sistema </w:t>
      </w:r>
      <w:r w:rsidR="00A27284">
        <w:t>para um</w:t>
      </w:r>
      <w:r w:rsidR="00427820">
        <w:t>a</w:t>
      </w:r>
      <w:r w:rsidR="00A27284">
        <w:t xml:space="preserve"> melhor </w:t>
      </w:r>
      <w:r w:rsidR="00C461D7">
        <w:t>gerê</w:t>
      </w:r>
      <w:r w:rsidR="00427820">
        <w:t xml:space="preserve">ncia no </w:t>
      </w:r>
      <w:r w:rsidR="00A27284">
        <w:t xml:space="preserve">controle das comissões dos funcionários e </w:t>
      </w:r>
      <w:r w:rsidR="00427820">
        <w:t xml:space="preserve">diminuição no tempo da </w:t>
      </w:r>
      <w:r w:rsidR="009828D8">
        <w:t xml:space="preserve">conclusão </w:t>
      </w:r>
      <w:r w:rsidR="00A27284">
        <w:t>das ordens de serviço, pois atua</w:t>
      </w:r>
      <w:r w:rsidR="006F52DB">
        <w:t xml:space="preserve">lmente </w:t>
      </w:r>
      <w:r w:rsidR="009828D8">
        <w:t>todos os controles não são informatizados</w:t>
      </w:r>
      <w:r w:rsidR="00427820">
        <w:t>.</w:t>
      </w:r>
      <w:commentRangeEnd w:id="11"/>
      <w:r w:rsidR="002C49CC">
        <w:rPr>
          <w:rStyle w:val="Refdecomentrio"/>
        </w:rPr>
        <w:commentReference w:id="11"/>
      </w:r>
    </w:p>
    <w:p w14:paraId="63521E63" w14:textId="77777777" w:rsidR="00BD59FF" w:rsidRDefault="00CC1074" w:rsidP="00AF16D7">
      <w:pPr>
        <w:pStyle w:val="Ttulo2"/>
      </w:pPr>
      <w:r>
        <w:t xml:space="preserve"> </w:t>
      </w:r>
    </w:p>
    <w:p w14:paraId="6064A35D" w14:textId="77777777" w:rsidR="00BD59FF" w:rsidRDefault="00CC1074" w:rsidP="00AF16D7">
      <w:pPr>
        <w:pStyle w:val="Ttulo2"/>
      </w:pPr>
      <w:bookmarkStart w:id="12" w:name="_Toc468050454"/>
      <w:r>
        <w:t>1.3. Delimitação do Problema</w:t>
      </w:r>
      <w:bookmarkEnd w:id="12"/>
      <w:r>
        <w:t xml:space="preserve"> </w:t>
      </w:r>
    </w:p>
    <w:p w14:paraId="0FDC1A1A" w14:textId="77777777" w:rsidR="00E1797B" w:rsidRDefault="00E1797B" w:rsidP="00F135CA">
      <w:pPr>
        <w:spacing w:after="220" w:line="360" w:lineRule="auto"/>
        <w:ind w:left="0" w:right="709" w:firstLine="709"/>
      </w:pPr>
      <w:r>
        <w:t xml:space="preserve">Atualmente o trabalho de ordens de serviço e as comissões </w:t>
      </w:r>
      <w:r w:rsidR="0023287E">
        <w:t xml:space="preserve">são </w:t>
      </w:r>
      <w:r>
        <w:t>feito</w:t>
      </w:r>
      <w:r w:rsidR="0023287E">
        <w:t>s</w:t>
      </w:r>
      <w:r>
        <w:t xml:space="preserve"> de forma manual,</w:t>
      </w:r>
      <w:r w:rsidR="00670F01">
        <w:t xml:space="preserve"> </w:t>
      </w:r>
      <w:r>
        <w:t>no caso da ordem de serviço é aberto uma ordem em papel e no de comissões é calculado pela ordem de serviço e também em papel.</w:t>
      </w:r>
      <w:r w:rsidR="00EE1081">
        <w:t xml:space="preserve"> A introdução do sistema será feita para minimizar o tempo em trabalho e maximizar a produtividade.</w:t>
      </w:r>
    </w:p>
    <w:p w14:paraId="09E21FD4" w14:textId="77777777" w:rsidR="007F5886" w:rsidRDefault="007F5886" w:rsidP="00AF16D7">
      <w:pPr>
        <w:pStyle w:val="Ttulo2"/>
      </w:pPr>
    </w:p>
    <w:p w14:paraId="42EBCD53" w14:textId="77777777" w:rsidR="00CC1074" w:rsidRDefault="00CC1074" w:rsidP="00AF16D7">
      <w:pPr>
        <w:pStyle w:val="Ttulo2"/>
      </w:pPr>
      <w:bookmarkStart w:id="13" w:name="_Toc468050455"/>
      <w:r>
        <w:t>1.4. Justificativa da Escolha do Tema</w:t>
      </w:r>
      <w:bookmarkEnd w:id="13"/>
      <w:r>
        <w:t xml:space="preserve"> </w:t>
      </w:r>
    </w:p>
    <w:p w14:paraId="6B30C3AA" w14:textId="77777777" w:rsidR="00BD59FF" w:rsidRDefault="00D5416D" w:rsidP="00F135CA">
      <w:pPr>
        <w:spacing w:after="6" w:line="360" w:lineRule="auto"/>
        <w:ind w:left="0" w:right="709" w:firstLine="709"/>
      </w:pPr>
      <w:r>
        <w:t>O tema foi escolhido</w:t>
      </w:r>
      <w:r w:rsidR="007F5886">
        <w:t xml:space="preserve"> devido</w:t>
      </w:r>
      <w:r>
        <w:t xml:space="preserve"> a necessidade de melhor controle de comissões e criação de ordens de serviços</w:t>
      </w:r>
      <w:r w:rsidR="00C46910">
        <w:t xml:space="preserve"> em uma oficina mecânica</w:t>
      </w:r>
      <w:r w:rsidR="00AD56C8">
        <w:t>,</w:t>
      </w:r>
      <w:r w:rsidR="00C46910">
        <w:t xml:space="preserve"> onde um dos integrantes d</w:t>
      </w:r>
      <w:r w:rsidR="00AD56C8">
        <w:t>o grupo trabalha.</w:t>
      </w:r>
    </w:p>
    <w:p w14:paraId="48CF3AC8" w14:textId="77777777" w:rsidR="007F5886" w:rsidRDefault="007F5886" w:rsidP="00F135CA">
      <w:pPr>
        <w:spacing w:after="6" w:line="360" w:lineRule="auto"/>
        <w:ind w:left="0" w:right="709" w:firstLine="709"/>
      </w:pPr>
      <w:r>
        <w:lastRenderedPageBreak/>
        <w:t>Lembrando que o fato de um dos integrantes trabalha</w:t>
      </w:r>
      <w:r w:rsidR="00B41AC4">
        <w:t>r</w:t>
      </w:r>
      <w:r>
        <w:t xml:space="preserve"> na oficina mecânica facilita o levantamento dos dados necessários para o desenvolvimento do projeto.</w:t>
      </w:r>
    </w:p>
    <w:p w14:paraId="510EE565" w14:textId="77777777" w:rsidR="00F135CA" w:rsidRDefault="00F135CA" w:rsidP="00F135CA">
      <w:pPr>
        <w:spacing w:after="6" w:line="360" w:lineRule="auto"/>
        <w:ind w:left="0" w:right="709" w:firstLine="709"/>
      </w:pPr>
    </w:p>
    <w:p w14:paraId="43832C42" w14:textId="77777777" w:rsidR="00BD59FF" w:rsidRPr="006E3061" w:rsidRDefault="00CC1074" w:rsidP="00C02943">
      <w:pPr>
        <w:pStyle w:val="Ttulo2"/>
        <w:ind w:left="0" w:firstLine="0"/>
      </w:pPr>
      <w:bookmarkStart w:id="14" w:name="_Toc468050456"/>
      <w:r>
        <w:t>1.5. Método de Trabalho</w:t>
      </w:r>
      <w:bookmarkEnd w:id="14"/>
      <w:r>
        <w:t xml:space="preserve"> </w:t>
      </w:r>
    </w:p>
    <w:p w14:paraId="1A45AE47" w14:textId="77777777" w:rsidR="00BD59FF" w:rsidRDefault="00CC1074" w:rsidP="00817C8D">
      <w:pPr>
        <w:spacing w:after="5" w:line="360" w:lineRule="auto"/>
        <w:ind w:left="0" w:right="612" w:firstLine="709"/>
      </w:pPr>
      <w:r>
        <w:t>O processo de desenvolvimento utilizado é o</w:t>
      </w:r>
      <w:r w:rsidR="009157D3">
        <w:t xml:space="preserve"> </w:t>
      </w:r>
      <w:commentRangeStart w:id="15"/>
      <w:r w:rsidR="00353617">
        <w:t>m</w:t>
      </w:r>
      <w:r w:rsidR="009157D3">
        <w:t>odelo em cascata</w:t>
      </w:r>
      <w:commentRangeEnd w:id="15"/>
      <w:r w:rsidR="00C74A4D">
        <w:rPr>
          <w:rStyle w:val="Refdecomentrio"/>
        </w:rPr>
        <w:commentReference w:id="15"/>
      </w:r>
      <w:r>
        <w:t xml:space="preserve">, que consiste nas seguintes fases: análise de requisitos, projeto, implementação, testes (validação), integração, e manutenção de software. O modelo em cascata move-se para a próxima fase somente quando a fase anterior está completa. Na fase de implementação todos os componentes são construídos por diferentes pessoas e integrados ao sistema. Após as fases de implementação e integração estarem completas, o produto de software é testado e qualquer problema introduzido nas fases anteriores é removido. Com isto, o produto de software é instalado, e mais tarde mantido pela introdução de novas funcionalidades e remoção de defeitos. Essa metodologia foi escolhida por ser a mais adequada levando em consideração o escopo do projeto, o prazo de entrega e o número de integrantes do grupo. </w:t>
      </w:r>
    </w:p>
    <w:p w14:paraId="7E3BAC83" w14:textId="77777777" w:rsidR="00BD59FF" w:rsidRDefault="00CC1074" w:rsidP="00817C8D">
      <w:pPr>
        <w:spacing w:after="5" w:line="360" w:lineRule="auto"/>
        <w:ind w:left="0" w:right="612" w:firstLine="709"/>
      </w:pPr>
      <w:r>
        <w:t>O sistema deverá ser desenvolvido na linguagem de programação Java, com a utilização da ferramenta NetBeans. A modelagem utilizada será a orientada a objetos, com base na UML (</w:t>
      </w:r>
      <w:r w:rsidRPr="00353617">
        <w:rPr>
          <w:i/>
        </w:rPr>
        <w:t>Unified Modeling Language</w:t>
      </w:r>
      <w:r>
        <w:t xml:space="preserve">), e o banco de dados será </w:t>
      </w:r>
      <w:r w:rsidR="005C4BF2">
        <w:t xml:space="preserve">o MySQL criado </w:t>
      </w:r>
      <w:r>
        <w:t>com auxílio d</w:t>
      </w:r>
      <w:r w:rsidR="005C4BF2">
        <w:t xml:space="preserve">e ferramenta </w:t>
      </w:r>
      <w:r>
        <w:t xml:space="preserve">SGBD (Sistema Gerenciador de Banco de Dados). </w:t>
      </w:r>
    </w:p>
    <w:p w14:paraId="52560BCF" w14:textId="77777777" w:rsidR="00BD59FF" w:rsidRDefault="00CC1074" w:rsidP="00AF16D7">
      <w:pPr>
        <w:pStyle w:val="Ttulo2"/>
      </w:pPr>
      <w:r>
        <w:t xml:space="preserve"> </w:t>
      </w:r>
    </w:p>
    <w:p w14:paraId="4A0FE588" w14:textId="77777777" w:rsidR="00BD59FF" w:rsidRDefault="00CC1074" w:rsidP="00AF16D7">
      <w:pPr>
        <w:pStyle w:val="Ttulo2"/>
      </w:pPr>
      <w:bookmarkStart w:id="16" w:name="_Toc468050457"/>
      <w:r>
        <w:t>1.6. Organização do Trabalho</w:t>
      </w:r>
      <w:bookmarkEnd w:id="16"/>
      <w:r>
        <w:t xml:space="preserve"> </w:t>
      </w:r>
    </w:p>
    <w:p w14:paraId="5EE56A5F" w14:textId="77777777" w:rsidR="00BD59FF" w:rsidRDefault="00CC1074" w:rsidP="00817C8D">
      <w:pPr>
        <w:spacing w:after="5" w:line="360" w:lineRule="auto"/>
        <w:ind w:left="0" w:right="612" w:firstLine="709"/>
      </w:pPr>
      <w:r>
        <w:t>A seção 2 contém a descrição do geral do sistema, com seu escopo e principais funções e já a seção 3 apresenta as listas de requisitos levantados junto ao cliente. A seção 4 apresenta a especificação dos requisitos por meio de diagrama de casos de uso do sistema, bem como sua descrição</w:t>
      </w:r>
      <w:r w:rsidR="009C0E4C">
        <w:t>, diagrama de classes, de sequência, atividades e o modelo relacional</w:t>
      </w:r>
      <w:r>
        <w:t xml:space="preserve">. A seção 5 mostra o protótipo das telas do sistema. </w:t>
      </w:r>
    </w:p>
    <w:p w14:paraId="222EA1CB" w14:textId="77777777" w:rsidR="00A53140" w:rsidRDefault="00CC1074">
      <w:pPr>
        <w:spacing w:after="220" w:line="259" w:lineRule="auto"/>
        <w:ind w:left="0" w:firstLine="0"/>
        <w:jc w:val="left"/>
      </w:pPr>
      <w:r>
        <w:t xml:space="preserve"> </w:t>
      </w:r>
    </w:p>
    <w:p w14:paraId="7201B612" w14:textId="77777777" w:rsidR="00D93AC3" w:rsidRDefault="00CC1074" w:rsidP="00AF16D7">
      <w:pPr>
        <w:pStyle w:val="Ttulo2"/>
      </w:pPr>
      <w:bookmarkStart w:id="17" w:name="_Toc468050458"/>
      <w:r>
        <w:lastRenderedPageBreak/>
        <w:t>1.7. Glossário</w:t>
      </w:r>
      <w:bookmarkEnd w:id="17"/>
      <w:r>
        <w:t xml:space="preserve"> </w:t>
      </w:r>
    </w:p>
    <w:p w14:paraId="46B2BBC3" w14:textId="77777777" w:rsidR="00C6243C" w:rsidRDefault="00C6243C" w:rsidP="00817C8D">
      <w:pPr>
        <w:spacing w:line="360" w:lineRule="auto"/>
        <w:ind w:left="-11" w:firstLine="709"/>
      </w:pPr>
      <w:r>
        <w:t>Orçamento: quando o cliente deixa o veículo para análise de problema e especificação dos valores a serem gastos</w:t>
      </w:r>
    </w:p>
    <w:p w14:paraId="51D9FEFB" w14:textId="77777777" w:rsidR="00E66A47" w:rsidRDefault="00C6243C" w:rsidP="00C02943">
      <w:pPr>
        <w:spacing w:line="360" w:lineRule="auto"/>
        <w:ind w:left="-11" w:firstLine="709"/>
      </w:pPr>
      <w:r>
        <w:t>Ordem de serviço: quando o cliente deixa o veículo para execução do serviço.</w:t>
      </w:r>
    </w:p>
    <w:p w14:paraId="3317C68A" w14:textId="77777777" w:rsidR="006D5B70" w:rsidRDefault="006D5B70" w:rsidP="00C02943">
      <w:pPr>
        <w:spacing w:line="360" w:lineRule="auto"/>
        <w:ind w:left="-11" w:firstLine="709"/>
      </w:pPr>
      <w:r>
        <w:t>Funcionário: São os usuários do sistema.</w:t>
      </w:r>
    </w:p>
    <w:p w14:paraId="3228706E" w14:textId="77777777" w:rsidR="006D5B70" w:rsidRDefault="00E23B5D" w:rsidP="00C02943">
      <w:pPr>
        <w:spacing w:line="360" w:lineRule="auto"/>
        <w:ind w:left="-11" w:firstLine="709"/>
        <w:rPr>
          <w:ins w:id="18" w:author="Viviane" w:date="2016-07-04T19:28:00Z"/>
        </w:rPr>
      </w:pPr>
      <w:r>
        <w:t xml:space="preserve">Mecânico: </w:t>
      </w:r>
      <w:r w:rsidR="006D5B70">
        <w:t>São</w:t>
      </w:r>
      <w:r w:rsidRPr="00E23B5D">
        <w:t xml:space="preserve"> </w:t>
      </w:r>
      <w:r>
        <w:t>os funcionários que realizam os serviços e recebem comissões. Eles não têm interação com o sistema.</w:t>
      </w:r>
      <w:r w:rsidR="006D5B70">
        <w:t xml:space="preserve">  </w:t>
      </w:r>
    </w:p>
    <w:p w14:paraId="546DECB3" w14:textId="77777777" w:rsidR="00A53140" w:rsidRDefault="00A53140">
      <w:pPr>
        <w:spacing w:after="160" w:line="259" w:lineRule="auto"/>
        <w:ind w:left="0" w:firstLine="0"/>
        <w:jc w:val="left"/>
        <w:rPr>
          <w:ins w:id="19" w:author="Viviane" w:date="2016-07-04T19:28:00Z"/>
        </w:rPr>
      </w:pPr>
      <w:ins w:id="20" w:author="Viviane" w:date="2016-07-04T19:28:00Z">
        <w:r>
          <w:br w:type="page"/>
        </w:r>
      </w:ins>
    </w:p>
    <w:p w14:paraId="181E6679" w14:textId="77777777" w:rsidR="00A53140" w:rsidRPr="00C02943" w:rsidRDefault="00A53140" w:rsidP="00C02943">
      <w:pPr>
        <w:spacing w:line="360" w:lineRule="auto"/>
        <w:ind w:left="-11" w:firstLine="709"/>
      </w:pPr>
    </w:p>
    <w:p w14:paraId="614DE275" w14:textId="77777777" w:rsidR="00D93AC3" w:rsidRDefault="00CC1074" w:rsidP="00AF16D7">
      <w:pPr>
        <w:pStyle w:val="Ttulo1"/>
      </w:pPr>
      <w:bookmarkStart w:id="21" w:name="_Toc468050459"/>
      <w:r>
        <w:t>2. Descrição geral do sistema</w:t>
      </w:r>
      <w:bookmarkEnd w:id="21"/>
      <w:r>
        <w:t xml:space="preserve"> </w:t>
      </w:r>
    </w:p>
    <w:p w14:paraId="03F58CAE" w14:textId="77777777" w:rsidR="00235401" w:rsidRDefault="00235401" w:rsidP="00E101FB">
      <w:pPr>
        <w:spacing w:after="186" w:line="360" w:lineRule="auto"/>
        <w:ind w:left="0" w:firstLine="708"/>
        <w:jc w:val="left"/>
      </w:pPr>
      <w:r>
        <w:t xml:space="preserve">Os próximos tópicos descrevem </w:t>
      </w:r>
      <w:r w:rsidR="00BC1E20">
        <w:t>características d</w:t>
      </w:r>
      <w:r>
        <w:t xml:space="preserve">o sistema </w:t>
      </w:r>
      <w:r w:rsidR="00BC1E20">
        <w:t>a ser desenvolvido</w:t>
      </w:r>
      <w:r>
        <w:t>.</w:t>
      </w:r>
    </w:p>
    <w:p w14:paraId="7E22B172" w14:textId="77777777" w:rsidR="007F5886" w:rsidRDefault="007F5886" w:rsidP="00E101FB">
      <w:pPr>
        <w:spacing w:after="186" w:line="360" w:lineRule="auto"/>
        <w:ind w:left="0" w:firstLine="708"/>
        <w:jc w:val="left"/>
      </w:pPr>
    </w:p>
    <w:p w14:paraId="13FE5223" w14:textId="77777777" w:rsidR="00BD59FF" w:rsidRDefault="00CC1074" w:rsidP="00AF16D7">
      <w:pPr>
        <w:pStyle w:val="Ttulo2"/>
      </w:pPr>
      <w:bookmarkStart w:id="22" w:name="_Toc468050460"/>
      <w:r>
        <w:t>2.1 Descrição do problema</w:t>
      </w:r>
      <w:bookmarkEnd w:id="22"/>
      <w:r>
        <w:t xml:space="preserve"> </w:t>
      </w:r>
    </w:p>
    <w:p w14:paraId="1EA1B599" w14:textId="77777777" w:rsidR="00530791" w:rsidRDefault="00530791" w:rsidP="006B4C8D">
      <w:pPr>
        <w:spacing w:line="360" w:lineRule="auto"/>
        <w:ind w:left="0" w:right="612" w:firstLine="709"/>
      </w:pPr>
      <w:r>
        <w:t>As atividades realizadas na oficina atualment</w:t>
      </w:r>
      <w:r w:rsidR="00676440">
        <w:t>e são feitas de forma manual, assim quando se inicia um serviço, o funcionário do escritório efetua o preenchimento da ordem de serviço com os dados do cliente juntamente com os</w:t>
      </w:r>
      <w:r w:rsidR="00B23B88">
        <w:t xml:space="preserve"> dados do veículo. Já a comissão é preenchida diariamente em um livro e ao termino do mês são transferidas para planilhas contendo o serviço de cada mecânico e calculando assim o valor da mesma. </w:t>
      </w:r>
    </w:p>
    <w:p w14:paraId="3CC080DB" w14:textId="77777777" w:rsidR="00530791" w:rsidRDefault="002D0349" w:rsidP="006B4C8D">
      <w:pPr>
        <w:spacing w:line="360" w:lineRule="auto"/>
        <w:ind w:left="0" w:right="612" w:firstLine="709"/>
      </w:pPr>
      <w:r>
        <w:t xml:space="preserve">O sistema deverá </w:t>
      </w:r>
      <w:r w:rsidR="0081079B">
        <w:t>fornecer uma</w:t>
      </w:r>
      <w:r w:rsidR="00F40F62">
        <w:t xml:space="preserve"> maneira pratica e ágil para o preenchimento da ordem de serviço</w:t>
      </w:r>
      <w:r w:rsidR="0081079B">
        <w:t xml:space="preserve"> </w:t>
      </w:r>
      <w:r w:rsidR="00BB5B82">
        <w:t xml:space="preserve">permitindo controle de </w:t>
      </w:r>
      <w:r w:rsidR="0081079B">
        <w:t>serviços a serem realizados, dos clientes e mecânicos.</w:t>
      </w:r>
      <w:r w:rsidR="004D7415">
        <w:t xml:space="preserve"> A comissão </w:t>
      </w:r>
      <w:r w:rsidR="00BB5B82">
        <w:t xml:space="preserve">deverá </w:t>
      </w:r>
      <w:r w:rsidR="00425BB8">
        <w:t>ser ge</w:t>
      </w:r>
      <w:r w:rsidR="00CD28C4">
        <w:t>rada automaticamente</w:t>
      </w:r>
      <w:r w:rsidR="000006D1">
        <w:t xml:space="preserve"> relacionando o </w:t>
      </w:r>
      <w:r w:rsidR="00425BB8">
        <w:t>mecânico</w:t>
      </w:r>
      <w:r w:rsidR="000006D1">
        <w:t xml:space="preserve"> e o serviço que estão </w:t>
      </w:r>
      <w:r w:rsidR="00425BB8">
        <w:t>na ordem de se</w:t>
      </w:r>
      <w:r w:rsidR="000006D1">
        <w:t>rviço.</w:t>
      </w:r>
    </w:p>
    <w:p w14:paraId="401C15F8" w14:textId="77777777" w:rsidR="00BD59FF" w:rsidRDefault="00CC1074" w:rsidP="00AF16D7">
      <w:pPr>
        <w:pStyle w:val="Ttulo2"/>
      </w:pPr>
      <w:r>
        <w:t xml:space="preserve"> </w:t>
      </w:r>
    </w:p>
    <w:p w14:paraId="10839EB8" w14:textId="77777777" w:rsidR="00BD59FF" w:rsidRDefault="00CC1074" w:rsidP="00AF16D7">
      <w:pPr>
        <w:pStyle w:val="Ttulo2"/>
      </w:pPr>
      <w:bookmarkStart w:id="23" w:name="_Toc468050461"/>
      <w:r>
        <w:t>2.2 Objetivo do sistema</w:t>
      </w:r>
      <w:bookmarkEnd w:id="23"/>
      <w:r>
        <w:t xml:space="preserve"> </w:t>
      </w:r>
    </w:p>
    <w:p w14:paraId="0645D65E" w14:textId="77777777" w:rsidR="00F77850" w:rsidRDefault="00EE1081" w:rsidP="003957AC">
      <w:pPr>
        <w:spacing w:after="7" w:line="360" w:lineRule="auto"/>
        <w:ind w:left="0" w:right="612" w:firstLine="709"/>
      </w:pPr>
      <w:r>
        <w:t xml:space="preserve"> </w:t>
      </w:r>
      <w:r w:rsidR="00417096">
        <w:t xml:space="preserve">Criar </w:t>
      </w:r>
      <w:r w:rsidR="00DA45BE">
        <w:t xml:space="preserve">um sistema que gerencie </w:t>
      </w:r>
      <w:r>
        <w:t>as</w:t>
      </w:r>
      <w:r w:rsidR="00417096" w:rsidRPr="00417096">
        <w:t xml:space="preserve"> </w:t>
      </w:r>
      <w:r w:rsidR="00417096">
        <w:t>ordens de serviço</w:t>
      </w:r>
      <w:r>
        <w:t xml:space="preserve"> e </w:t>
      </w:r>
      <w:r w:rsidR="00417096">
        <w:t>control</w:t>
      </w:r>
      <w:r w:rsidR="00DA45BE">
        <w:t>e</w:t>
      </w:r>
      <w:r w:rsidR="00417096">
        <w:t xml:space="preserve"> </w:t>
      </w:r>
      <w:r w:rsidR="00427820">
        <w:t>as</w:t>
      </w:r>
      <w:r w:rsidR="00417096" w:rsidRPr="00417096">
        <w:t xml:space="preserve"> </w:t>
      </w:r>
      <w:r w:rsidR="00417096">
        <w:t>comissões dos funcionários</w:t>
      </w:r>
      <w:r w:rsidR="00427820">
        <w:t xml:space="preserve"> de uma oficina mecânic</w:t>
      </w:r>
      <w:r w:rsidR="00417096">
        <w:t>a</w:t>
      </w:r>
      <w:r w:rsidR="00427820">
        <w:t>.</w:t>
      </w:r>
      <w:r w:rsidR="002A74FD">
        <w:t xml:space="preserve"> O software tem como objetivo </w:t>
      </w:r>
      <w:r w:rsidR="003957AC">
        <w:t>permitir os usuários gerar ordens de serviço,</w:t>
      </w:r>
      <w:r w:rsidR="001E095B">
        <w:t xml:space="preserve"> relatórios,</w:t>
      </w:r>
      <w:r w:rsidR="003957AC">
        <w:t xml:space="preserve"> cadastrar clientes, produtos, serviços e mecânicos, para então em uma data escolhida pelo gerente, gerar as comissões para cada mecânico.</w:t>
      </w:r>
    </w:p>
    <w:p w14:paraId="246CA13B" w14:textId="3E560D37" w:rsidR="00BD59FF" w:rsidRDefault="003957AC" w:rsidP="003957AC">
      <w:pPr>
        <w:spacing w:after="7" w:line="360" w:lineRule="auto"/>
        <w:ind w:left="0" w:right="612" w:firstLine="709"/>
      </w:pPr>
      <w:r>
        <w:t xml:space="preserve"> </w:t>
      </w:r>
    </w:p>
    <w:p w14:paraId="76722A99" w14:textId="77777777" w:rsidR="00D93AC3" w:rsidRPr="00C6243C" w:rsidRDefault="00CC1074" w:rsidP="003957AC">
      <w:pPr>
        <w:pStyle w:val="Ttulo2"/>
        <w:ind w:left="0" w:firstLine="0"/>
      </w:pPr>
      <w:bookmarkStart w:id="24" w:name="_Toc468050462"/>
      <w:r w:rsidRPr="00C6243C">
        <w:lastRenderedPageBreak/>
        <w:t>2.3 Principais envolvidos e suas características</w:t>
      </w:r>
      <w:bookmarkEnd w:id="24"/>
      <w:r w:rsidRPr="00C6243C">
        <w:t xml:space="preserve"> </w:t>
      </w:r>
    </w:p>
    <w:p w14:paraId="14D92B71" w14:textId="77777777" w:rsidR="00D93AC3" w:rsidRPr="00C6243C" w:rsidRDefault="00D93AC3" w:rsidP="00C6243C">
      <w:pPr>
        <w:pStyle w:val="Ttulo4"/>
        <w:spacing w:after="21" w:line="360" w:lineRule="auto"/>
        <w:ind w:left="0" w:firstLine="709"/>
        <w:rPr>
          <w:b w:val="0"/>
          <w:szCs w:val="24"/>
        </w:rPr>
      </w:pPr>
      <w:r w:rsidRPr="00C6243C">
        <w:rPr>
          <w:b w:val="0"/>
          <w:szCs w:val="24"/>
        </w:rPr>
        <w:t>Nesse tópico será descrito os principais envolvidos e usuários do sistema a ser desenvolvido.</w:t>
      </w:r>
    </w:p>
    <w:p w14:paraId="6A644B44" w14:textId="77777777" w:rsidR="00390CC8" w:rsidRDefault="00390CC8" w:rsidP="00390CC8">
      <w:pPr>
        <w:pStyle w:val="Ttulo5"/>
        <w:spacing w:after="221"/>
        <w:ind w:left="0" w:firstLine="0"/>
      </w:pPr>
    </w:p>
    <w:p w14:paraId="24A858E8" w14:textId="77777777" w:rsidR="00BD59FF" w:rsidRDefault="00CC1074" w:rsidP="00AF16D7">
      <w:pPr>
        <w:pStyle w:val="Ttulo3"/>
      </w:pPr>
      <w:bookmarkStart w:id="25" w:name="_Toc468050463"/>
      <w:r>
        <w:t>2.3.1 Usuários do sistema</w:t>
      </w:r>
      <w:bookmarkEnd w:id="25"/>
      <w:r>
        <w:t xml:space="preserve"> </w:t>
      </w:r>
    </w:p>
    <w:p w14:paraId="696770A7" w14:textId="77777777" w:rsidR="00BD59FF" w:rsidRDefault="00425BB8" w:rsidP="0074788A">
      <w:pPr>
        <w:spacing w:line="360" w:lineRule="auto"/>
        <w:ind w:left="0" w:right="612" w:firstLine="709"/>
      </w:pPr>
      <w:r>
        <w:t xml:space="preserve">Funcionários: Serão os usuários responsáveis por abrirem ordem de </w:t>
      </w:r>
      <w:r w:rsidR="00670265">
        <w:t>serviço, inserir e editar</w:t>
      </w:r>
      <w:r w:rsidR="00390CC8">
        <w:t xml:space="preserve"> cadastros, itens, serviços e qualquer outra função que o gerente permitir, através do sistema. </w:t>
      </w:r>
    </w:p>
    <w:p w14:paraId="4059B599" w14:textId="77777777" w:rsidR="00BD59FF" w:rsidRDefault="00C6243C" w:rsidP="0074788A">
      <w:pPr>
        <w:spacing w:line="360" w:lineRule="auto"/>
        <w:ind w:left="0" w:right="612" w:firstLine="709"/>
      </w:pPr>
      <w:r>
        <w:t>Gerente</w:t>
      </w:r>
      <w:r w:rsidR="00425BB8">
        <w:t xml:space="preserve">: Terão todas as funcionalidades do funcionário, mais a possibilidade de alterar e inserir preços nos itens </w:t>
      </w:r>
      <w:r w:rsidR="003F6B25">
        <w:t xml:space="preserve">e serviços </w:t>
      </w:r>
      <w:r w:rsidR="00425BB8">
        <w:t>cadastrados</w:t>
      </w:r>
      <w:r w:rsidR="00E82A65">
        <w:t>,</w:t>
      </w:r>
      <w:r w:rsidR="00B1366D">
        <w:t xml:space="preserve"> </w:t>
      </w:r>
      <w:r w:rsidR="00EF7302">
        <w:t xml:space="preserve">cadastrar usuários, </w:t>
      </w:r>
      <w:r w:rsidR="00B1366D">
        <w:t>alterar comissão, fe</w:t>
      </w:r>
      <w:r w:rsidR="00390CC8">
        <w:t xml:space="preserve">char, alterar ordem de serviço e alterar a permissão de um usuário em alguma função do sistema. </w:t>
      </w:r>
      <w:r w:rsidR="003F6B25">
        <w:t xml:space="preserve"> </w:t>
      </w:r>
    </w:p>
    <w:p w14:paraId="4C987CE2" w14:textId="77777777" w:rsidR="00594E7A" w:rsidRDefault="00CC1074" w:rsidP="000006D1">
      <w:pPr>
        <w:spacing w:after="220" w:line="360" w:lineRule="auto"/>
        <w:ind w:left="0" w:firstLine="0"/>
        <w:jc w:val="left"/>
      </w:pPr>
      <w:r>
        <w:t xml:space="preserve"> </w:t>
      </w:r>
    </w:p>
    <w:p w14:paraId="10FBBCD3" w14:textId="77777777" w:rsidR="00BD59FF" w:rsidRDefault="00CC1074" w:rsidP="000006D1">
      <w:pPr>
        <w:pStyle w:val="Ttulo3"/>
        <w:spacing w:line="360" w:lineRule="auto"/>
      </w:pPr>
      <w:bookmarkStart w:id="26" w:name="_Toc468050464"/>
      <w:r>
        <w:t>2.3.2 Desenvolvedores do sistema</w:t>
      </w:r>
      <w:bookmarkEnd w:id="26"/>
      <w:r>
        <w:t xml:space="preserve"> </w:t>
      </w:r>
    </w:p>
    <w:p w14:paraId="2487B283" w14:textId="77777777" w:rsidR="00BD59FF" w:rsidRDefault="00CC1074" w:rsidP="000006D1">
      <w:pPr>
        <w:spacing w:line="360" w:lineRule="auto"/>
        <w:ind w:left="0" w:right="612" w:firstLine="709"/>
      </w:pPr>
      <w:r>
        <w:t>Os desenvolvedores do sistema serão os próprios integrantes do grupo, todos pertencentes ao curso de Análise e Desenvolvimento de Sistemas</w:t>
      </w:r>
      <w:r w:rsidR="00027E95">
        <w:t xml:space="preserve"> da Fatec Ourinhos, período noturno</w:t>
      </w:r>
      <w:r>
        <w:t>, com o auxílio dos professores relacionados às disciplinas de programação, engenharia de software</w:t>
      </w:r>
      <w:r w:rsidR="00C06EA0">
        <w:t>, IHC</w:t>
      </w:r>
      <w:r>
        <w:t xml:space="preserve"> e banco de dados. O próprio cliente também auxiliará na construção do sistema, pois dará opiniões acerca da usabilidade e eficiência do mesmo. </w:t>
      </w:r>
    </w:p>
    <w:p w14:paraId="04D8067D" w14:textId="77777777" w:rsidR="00C6243C" w:rsidRDefault="00C6243C">
      <w:pPr>
        <w:spacing w:after="160" w:line="259" w:lineRule="auto"/>
        <w:ind w:left="0" w:firstLine="0"/>
        <w:jc w:val="left"/>
      </w:pPr>
      <w:r>
        <w:br w:type="page"/>
      </w:r>
    </w:p>
    <w:p w14:paraId="6E7D940B" w14:textId="77777777" w:rsidR="00C6243C" w:rsidRDefault="00C6243C" w:rsidP="00AF16D7">
      <w:pPr>
        <w:pStyle w:val="Ttulo1"/>
      </w:pPr>
      <w:bookmarkStart w:id="27" w:name="_Toc468050465"/>
      <w:r>
        <w:lastRenderedPageBreak/>
        <w:t>3. Requisitos</w:t>
      </w:r>
      <w:bookmarkEnd w:id="27"/>
      <w:r>
        <w:t xml:space="preserve"> </w:t>
      </w:r>
    </w:p>
    <w:p w14:paraId="62A55165" w14:textId="77777777" w:rsidR="00C6243C" w:rsidRDefault="00C6243C" w:rsidP="00C6243C">
      <w:pPr>
        <w:spacing w:after="0" w:line="259" w:lineRule="auto"/>
        <w:ind w:left="283" w:firstLine="0"/>
        <w:jc w:val="left"/>
      </w:pPr>
      <w:r>
        <w:rPr>
          <w:b/>
          <w:sz w:val="28"/>
        </w:rPr>
        <w:t xml:space="preserve"> </w:t>
      </w:r>
    </w:p>
    <w:p w14:paraId="7B308301" w14:textId="77777777" w:rsidR="00C6243C" w:rsidRDefault="00C6243C" w:rsidP="002A01CC">
      <w:pPr>
        <w:spacing w:after="0" w:line="360" w:lineRule="auto"/>
        <w:ind w:left="284" w:right="612" w:firstLine="709"/>
      </w:pPr>
      <w:r>
        <w:t>Tomando por base o contexto do sistema, foram identificados os seguintes requisitos:</w:t>
      </w:r>
      <w:r>
        <w:rPr>
          <w:b/>
          <w:sz w:val="28"/>
        </w:rPr>
        <w:t xml:space="preserve"> </w:t>
      </w:r>
    </w:p>
    <w:p w14:paraId="0F1EAC1C" w14:textId="77777777" w:rsidR="00C6243C" w:rsidRDefault="00C6243C" w:rsidP="00AF16D7">
      <w:pPr>
        <w:pStyle w:val="Ttulo2"/>
      </w:pPr>
      <w:r>
        <w:t xml:space="preserve"> </w:t>
      </w:r>
    </w:p>
    <w:p w14:paraId="26BD73A2" w14:textId="77777777" w:rsidR="001B601A" w:rsidRDefault="00C6243C" w:rsidP="00AF16D7">
      <w:pPr>
        <w:pStyle w:val="Ttulo2"/>
      </w:pPr>
      <w:bookmarkStart w:id="28" w:name="_Toc468050466"/>
      <w:r>
        <w:t>3.1 Requisitos Funcionais</w:t>
      </w:r>
      <w:bookmarkEnd w:id="28"/>
      <w:r>
        <w:t xml:space="preserve"> </w:t>
      </w:r>
    </w:p>
    <w:p w14:paraId="4D09CFF0" w14:textId="77777777" w:rsidR="00FC735B" w:rsidRPr="00FC735B" w:rsidRDefault="00FC735B" w:rsidP="002A01CC">
      <w:pPr>
        <w:spacing w:line="360" w:lineRule="auto"/>
        <w:ind w:firstLine="709"/>
      </w:pPr>
      <w:r>
        <w:t>Abaixo estão os requisitos funcionais do sistema, ou seja, as funções que o sistema deve exercer.</w:t>
      </w:r>
    </w:p>
    <w:p w14:paraId="0C7B0BF9" w14:textId="77777777" w:rsidR="00C6243C" w:rsidRDefault="00C6243C" w:rsidP="002A01CC">
      <w:pPr>
        <w:spacing w:line="360" w:lineRule="auto"/>
        <w:ind w:left="422" w:right="612" w:firstLine="709"/>
      </w:pPr>
      <w:r>
        <w:t xml:space="preserve">Observações: </w:t>
      </w:r>
    </w:p>
    <w:p w14:paraId="67870481" w14:textId="77777777" w:rsidR="00C6243C" w:rsidRDefault="00C6243C" w:rsidP="002A01CC">
      <w:pPr>
        <w:numPr>
          <w:ilvl w:val="0"/>
          <w:numId w:val="1"/>
        </w:numPr>
        <w:spacing w:after="20" w:line="360" w:lineRule="auto"/>
        <w:ind w:right="612" w:hanging="360"/>
      </w:pPr>
      <w:r>
        <w:t>Dados marcados com * (asterisco) serão considerados cam</w:t>
      </w:r>
      <w:r w:rsidR="00C95AAF">
        <w:t>pos de preenchimento obrigatório.</w:t>
      </w:r>
      <w:r>
        <w:t xml:space="preserve"> </w:t>
      </w:r>
    </w:p>
    <w:p w14:paraId="41C4B9C8" w14:textId="77777777" w:rsidR="00C6243C" w:rsidRDefault="00C6243C" w:rsidP="002A01CC">
      <w:pPr>
        <w:spacing w:after="20" w:line="360" w:lineRule="auto"/>
        <w:ind w:left="1126" w:right="613" w:firstLine="0"/>
      </w:pPr>
    </w:p>
    <w:p w14:paraId="3317FD3B" w14:textId="77777777" w:rsidR="00C6243C" w:rsidRDefault="00C6243C" w:rsidP="007E157D">
      <w:pPr>
        <w:pStyle w:val="Ttulo3"/>
        <w:spacing w:line="360" w:lineRule="auto"/>
      </w:pPr>
      <w:bookmarkStart w:id="29" w:name="_Toc468050467"/>
      <w:r>
        <w:t>RF01 – Cadastrar Usuário</w:t>
      </w:r>
      <w:bookmarkEnd w:id="29"/>
    </w:p>
    <w:p w14:paraId="3A5A9687" w14:textId="77777777" w:rsidR="00C6243C" w:rsidRPr="00A20AF8" w:rsidRDefault="00C6243C" w:rsidP="007E157D">
      <w:pPr>
        <w:pStyle w:val="PargrafodaLista"/>
        <w:numPr>
          <w:ilvl w:val="1"/>
          <w:numId w:val="3"/>
        </w:numPr>
        <w:spacing w:line="360" w:lineRule="auto"/>
        <w:ind w:right="612"/>
        <w:jc w:val="both"/>
        <w:rPr>
          <w:rFonts w:ascii="Arial" w:hAnsi="Arial" w:cs="Arial"/>
          <w:sz w:val="24"/>
          <w:szCs w:val="24"/>
        </w:rPr>
      </w:pPr>
      <w:r w:rsidRPr="00A20AF8">
        <w:rPr>
          <w:rFonts w:ascii="Arial" w:hAnsi="Arial" w:cs="Arial"/>
          <w:sz w:val="24"/>
          <w:szCs w:val="24"/>
        </w:rPr>
        <w:t>O sistema deve permitir</w:t>
      </w:r>
      <w:r w:rsidR="00670265" w:rsidRPr="00A20AF8">
        <w:rPr>
          <w:rFonts w:ascii="Arial" w:hAnsi="Arial" w:cs="Arial"/>
          <w:sz w:val="24"/>
          <w:szCs w:val="24"/>
        </w:rPr>
        <w:t xml:space="preserve"> somente o gerente realizar</w:t>
      </w:r>
      <w:r w:rsidRPr="00A20AF8">
        <w:rPr>
          <w:rFonts w:ascii="Arial" w:hAnsi="Arial" w:cs="Arial"/>
          <w:sz w:val="24"/>
          <w:szCs w:val="24"/>
        </w:rPr>
        <w:t xml:space="preserve"> a inclusão</w:t>
      </w:r>
      <w:r w:rsidR="00670265" w:rsidRPr="00A20AF8">
        <w:rPr>
          <w:rFonts w:ascii="Arial" w:hAnsi="Arial" w:cs="Arial"/>
          <w:sz w:val="24"/>
          <w:szCs w:val="24"/>
        </w:rPr>
        <w:t>, alteração e consulta</w:t>
      </w:r>
      <w:r w:rsidR="00DA1409">
        <w:rPr>
          <w:rFonts w:ascii="Arial" w:hAnsi="Arial" w:cs="Arial"/>
          <w:sz w:val="24"/>
          <w:szCs w:val="24"/>
        </w:rPr>
        <w:t xml:space="preserve"> dos usuários do sistema</w:t>
      </w:r>
      <w:r w:rsidRPr="00A20AF8">
        <w:rPr>
          <w:rFonts w:ascii="Arial" w:hAnsi="Arial" w:cs="Arial"/>
          <w:sz w:val="24"/>
          <w:szCs w:val="24"/>
        </w:rPr>
        <w:t xml:space="preserve">. </w:t>
      </w:r>
    </w:p>
    <w:p w14:paraId="404D8791" w14:textId="77777777" w:rsidR="009871DA" w:rsidRPr="00A20AF8" w:rsidRDefault="00C6243C" w:rsidP="00F92CDD">
      <w:pPr>
        <w:pStyle w:val="PargrafodaLista"/>
        <w:numPr>
          <w:ilvl w:val="1"/>
          <w:numId w:val="3"/>
        </w:numPr>
        <w:spacing w:line="360" w:lineRule="auto"/>
        <w:ind w:right="612"/>
        <w:jc w:val="both"/>
        <w:rPr>
          <w:rFonts w:ascii="Arial" w:hAnsi="Arial" w:cs="Arial"/>
          <w:sz w:val="24"/>
          <w:szCs w:val="24"/>
        </w:rPr>
      </w:pPr>
      <w:r w:rsidRPr="00A20AF8">
        <w:rPr>
          <w:rFonts w:ascii="Arial" w:hAnsi="Arial" w:cs="Arial"/>
          <w:sz w:val="24"/>
          <w:szCs w:val="24"/>
        </w:rPr>
        <w:t xml:space="preserve">Para melhor organização das funções do sistema, os </w:t>
      </w:r>
      <w:r w:rsidR="003325E8" w:rsidRPr="00A20AF8">
        <w:rPr>
          <w:rFonts w:ascii="Arial" w:hAnsi="Arial" w:cs="Arial"/>
          <w:sz w:val="24"/>
          <w:szCs w:val="24"/>
        </w:rPr>
        <w:t>usuário</w:t>
      </w:r>
      <w:r w:rsidR="009157D3" w:rsidRPr="00A20AF8">
        <w:rPr>
          <w:rFonts w:ascii="Arial" w:hAnsi="Arial" w:cs="Arial"/>
          <w:sz w:val="24"/>
          <w:szCs w:val="24"/>
        </w:rPr>
        <w:t>s</w:t>
      </w:r>
      <w:r w:rsidR="003325E8" w:rsidRPr="00A20AF8">
        <w:rPr>
          <w:rFonts w:ascii="Arial" w:hAnsi="Arial" w:cs="Arial"/>
          <w:sz w:val="24"/>
          <w:szCs w:val="24"/>
        </w:rPr>
        <w:t xml:space="preserve"> </w:t>
      </w:r>
      <w:r w:rsidRPr="00A20AF8">
        <w:rPr>
          <w:rFonts w:ascii="Arial" w:hAnsi="Arial" w:cs="Arial"/>
          <w:sz w:val="24"/>
          <w:szCs w:val="24"/>
        </w:rPr>
        <w:t>serão divididos em dois tipos: funcionário e gerente. Um gerente tem acesso a mais funcionalidades dentro do sistema, embora também possa exercer as mesmas funções de um funcionário.</w:t>
      </w:r>
    </w:p>
    <w:p w14:paraId="7956AD4C" w14:textId="77777777" w:rsidR="009871DA" w:rsidRPr="00A20AF8" w:rsidRDefault="009871DA" w:rsidP="00F92CDD">
      <w:pPr>
        <w:pStyle w:val="PargrafodaLista"/>
        <w:numPr>
          <w:ilvl w:val="2"/>
          <w:numId w:val="3"/>
        </w:numPr>
        <w:spacing w:after="5" w:line="360" w:lineRule="auto"/>
        <w:ind w:right="613"/>
        <w:jc w:val="both"/>
        <w:rPr>
          <w:rFonts w:ascii="Arial" w:hAnsi="Arial" w:cs="Arial"/>
          <w:sz w:val="24"/>
          <w:szCs w:val="24"/>
        </w:rPr>
      </w:pPr>
      <w:r w:rsidRPr="00A20AF8">
        <w:rPr>
          <w:rFonts w:ascii="Arial" w:hAnsi="Arial" w:cs="Arial"/>
          <w:sz w:val="24"/>
          <w:szCs w:val="24"/>
        </w:rPr>
        <w:t>O gerente tem acesso a todas as funcionalidades e operações no sistema.</w:t>
      </w:r>
    </w:p>
    <w:p w14:paraId="0D4344D5" w14:textId="77777777" w:rsidR="009871DA" w:rsidRPr="00A20AF8" w:rsidRDefault="009871DA" w:rsidP="00F92CDD">
      <w:pPr>
        <w:pStyle w:val="PargrafodaLista"/>
        <w:numPr>
          <w:ilvl w:val="2"/>
          <w:numId w:val="3"/>
        </w:numPr>
        <w:spacing w:line="360" w:lineRule="auto"/>
        <w:ind w:right="613"/>
        <w:jc w:val="both"/>
        <w:rPr>
          <w:rFonts w:ascii="Arial" w:hAnsi="Arial" w:cs="Arial"/>
          <w:sz w:val="24"/>
          <w:szCs w:val="24"/>
        </w:rPr>
      </w:pPr>
      <w:r w:rsidRPr="00A20AF8">
        <w:rPr>
          <w:rFonts w:ascii="Arial" w:hAnsi="Arial" w:cs="Arial"/>
          <w:sz w:val="24"/>
          <w:szCs w:val="24"/>
        </w:rPr>
        <w:t>Os funcionários, possuem restrições, não</w:t>
      </w:r>
      <w:r w:rsidR="0011562F">
        <w:rPr>
          <w:rFonts w:ascii="Arial" w:hAnsi="Arial" w:cs="Arial"/>
          <w:sz w:val="24"/>
          <w:szCs w:val="24"/>
        </w:rPr>
        <w:t xml:space="preserve"> podendo visualizar ou acessar</w:t>
      </w:r>
      <w:r w:rsidRPr="00A20AF8">
        <w:rPr>
          <w:rFonts w:ascii="Arial" w:hAnsi="Arial" w:cs="Arial"/>
          <w:sz w:val="24"/>
          <w:szCs w:val="24"/>
        </w:rPr>
        <w:t xml:space="preserve"> certas funcionalidades. </w:t>
      </w:r>
    </w:p>
    <w:p w14:paraId="68B45B8B" w14:textId="77777777" w:rsidR="00F14FDE" w:rsidRPr="00A20AF8" w:rsidRDefault="00C6243C" w:rsidP="00F92CDD">
      <w:pPr>
        <w:pStyle w:val="PargrafodaLista"/>
        <w:numPr>
          <w:ilvl w:val="1"/>
          <w:numId w:val="3"/>
        </w:numPr>
        <w:spacing w:line="360" w:lineRule="auto"/>
        <w:ind w:right="612"/>
        <w:jc w:val="both"/>
        <w:rPr>
          <w:rFonts w:ascii="Arial" w:hAnsi="Arial" w:cs="Arial"/>
          <w:sz w:val="24"/>
          <w:szCs w:val="24"/>
        </w:rPr>
      </w:pPr>
      <w:r w:rsidRPr="00A20AF8">
        <w:rPr>
          <w:rFonts w:ascii="Arial" w:hAnsi="Arial" w:cs="Arial"/>
          <w:sz w:val="24"/>
          <w:szCs w:val="24"/>
        </w:rPr>
        <w:t xml:space="preserve">O cadastro de funcionários requer as seguintes informações: </w:t>
      </w:r>
      <w:r w:rsidR="00F31616" w:rsidRPr="00A20AF8">
        <w:rPr>
          <w:rFonts w:ascii="Arial" w:hAnsi="Arial" w:cs="Arial"/>
          <w:sz w:val="24"/>
          <w:szCs w:val="24"/>
        </w:rPr>
        <w:t xml:space="preserve">número(automático), </w:t>
      </w:r>
      <w:r w:rsidRPr="00A20AF8">
        <w:rPr>
          <w:rFonts w:ascii="Arial" w:hAnsi="Arial" w:cs="Arial"/>
          <w:sz w:val="24"/>
          <w:szCs w:val="24"/>
        </w:rPr>
        <w:t>nome*, endereço, bairro,</w:t>
      </w:r>
      <w:r w:rsidR="005F739C">
        <w:rPr>
          <w:rFonts w:ascii="Arial" w:hAnsi="Arial" w:cs="Arial"/>
          <w:sz w:val="24"/>
          <w:szCs w:val="24"/>
        </w:rPr>
        <w:t xml:space="preserve"> cidade,</w:t>
      </w:r>
      <w:r w:rsidRPr="00A20AF8">
        <w:rPr>
          <w:rFonts w:ascii="Arial" w:hAnsi="Arial" w:cs="Arial"/>
          <w:sz w:val="24"/>
          <w:szCs w:val="24"/>
        </w:rPr>
        <w:t xml:space="preserve"> telefone, celular, sexo, CPF</w:t>
      </w:r>
      <w:r w:rsidR="001B601A" w:rsidRPr="00A20AF8">
        <w:rPr>
          <w:rFonts w:ascii="Arial" w:hAnsi="Arial" w:cs="Arial"/>
          <w:sz w:val="24"/>
          <w:szCs w:val="24"/>
        </w:rPr>
        <w:t>*</w:t>
      </w:r>
      <w:r w:rsidR="00997BA8" w:rsidRPr="00A20AF8">
        <w:rPr>
          <w:rFonts w:ascii="Arial" w:hAnsi="Arial" w:cs="Arial"/>
          <w:sz w:val="24"/>
          <w:szCs w:val="24"/>
        </w:rPr>
        <w:t>, RG</w:t>
      </w:r>
      <w:r w:rsidR="00BD08E8" w:rsidRPr="00A20AF8">
        <w:rPr>
          <w:rFonts w:ascii="Arial" w:hAnsi="Arial" w:cs="Arial"/>
          <w:sz w:val="24"/>
          <w:szCs w:val="24"/>
        </w:rPr>
        <w:t>*</w:t>
      </w:r>
      <w:r w:rsidR="00997BA8" w:rsidRPr="00A20AF8">
        <w:rPr>
          <w:rFonts w:ascii="Arial" w:hAnsi="Arial" w:cs="Arial"/>
          <w:sz w:val="24"/>
          <w:szCs w:val="24"/>
        </w:rPr>
        <w:t>, UF-RG, CT</w:t>
      </w:r>
      <w:r w:rsidRPr="00A20AF8">
        <w:rPr>
          <w:rFonts w:ascii="Arial" w:hAnsi="Arial" w:cs="Arial"/>
          <w:sz w:val="24"/>
          <w:szCs w:val="24"/>
        </w:rPr>
        <w:t>PS</w:t>
      </w:r>
      <w:r w:rsidR="00BD08E8" w:rsidRPr="00A20AF8">
        <w:rPr>
          <w:rFonts w:ascii="Arial" w:hAnsi="Arial" w:cs="Arial"/>
          <w:sz w:val="24"/>
          <w:szCs w:val="24"/>
        </w:rPr>
        <w:t>*</w:t>
      </w:r>
      <w:r w:rsidRPr="00A20AF8">
        <w:rPr>
          <w:rFonts w:ascii="Arial" w:hAnsi="Arial" w:cs="Arial"/>
          <w:sz w:val="24"/>
          <w:szCs w:val="24"/>
        </w:rPr>
        <w:t>, e-mail,</w:t>
      </w:r>
      <w:r w:rsidR="00B50FD8" w:rsidRPr="00A20AF8">
        <w:rPr>
          <w:rFonts w:ascii="Arial" w:hAnsi="Arial" w:cs="Arial"/>
          <w:sz w:val="24"/>
          <w:szCs w:val="24"/>
        </w:rPr>
        <w:t xml:space="preserve"> data de nascimento,</w:t>
      </w:r>
      <w:r w:rsidRPr="00A20AF8">
        <w:rPr>
          <w:rFonts w:ascii="Arial" w:hAnsi="Arial" w:cs="Arial"/>
          <w:sz w:val="24"/>
          <w:szCs w:val="24"/>
        </w:rPr>
        <w:t xml:space="preserve"> tipo*(gerente ou funcionário). Também deve ser fornecido o login* e senha* que será utilizado pelo funcionário e/ou gerente.</w:t>
      </w:r>
    </w:p>
    <w:p w14:paraId="6A28DE3A" w14:textId="77777777" w:rsidR="00C6243C" w:rsidRPr="00A20AF8" w:rsidRDefault="00B54E03" w:rsidP="00F92CDD">
      <w:pPr>
        <w:pStyle w:val="PargrafodaLista"/>
        <w:numPr>
          <w:ilvl w:val="1"/>
          <w:numId w:val="3"/>
        </w:numPr>
        <w:spacing w:line="360" w:lineRule="auto"/>
        <w:ind w:right="612"/>
        <w:jc w:val="both"/>
        <w:rPr>
          <w:rFonts w:ascii="Arial" w:hAnsi="Arial" w:cs="Arial"/>
          <w:sz w:val="24"/>
          <w:szCs w:val="24"/>
        </w:rPr>
      </w:pPr>
      <w:r w:rsidRPr="00A20AF8">
        <w:rPr>
          <w:rFonts w:ascii="Arial" w:hAnsi="Arial" w:cs="Arial"/>
          <w:sz w:val="24"/>
          <w:szCs w:val="24"/>
        </w:rPr>
        <w:t>Para a consulta</w:t>
      </w:r>
      <w:r w:rsidR="00F14FDE" w:rsidRPr="00A20AF8">
        <w:rPr>
          <w:rFonts w:ascii="Arial" w:hAnsi="Arial" w:cs="Arial"/>
          <w:sz w:val="24"/>
          <w:szCs w:val="24"/>
        </w:rPr>
        <w:t xml:space="preserve"> </w:t>
      </w:r>
      <w:r w:rsidR="002652ED" w:rsidRPr="00A20AF8">
        <w:rPr>
          <w:rFonts w:ascii="Arial" w:hAnsi="Arial" w:cs="Arial"/>
          <w:sz w:val="24"/>
          <w:szCs w:val="24"/>
        </w:rPr>
        <w:t>deve ser inserido o nome do usuário</w:t>
      </w:r>
      <w:r w:rsidR="00BD08E8" w:rsidRPr="00A20AF8">
        <w:rPr>
          <w:rFonts w:ascii="Arial" w:hAnsi="Arial" w:cs="Arial"/>
          <w:sz w:val="24"/>
          <w:szCs w:val="24"/>
        </w:rPr>
        <w:t>, o número</w:t>
      </w:r>
      <w:r w:rsidR="00F14FDE" w:rsidRPr="00A20AF8">
        <w:rPr>
          <w:rFonts w:ascii="Arial" w:hAnsi="Arial" w:cs="Arial"/>
          <w:sz w:val="24"/>
          <w:szCs w:val="24"/>
        </w:rPr>
        <w:t xml:space="preserve"> ou o CPF do mesmo.</w:t>
      </w:r>
    </w:p>
    <w:p w14:paraId="3CE24524" w14:textId="77777777" w:rsidR="0056132A" w:rsidRDefault="00C6243C" w:rsidP="00323AD6">
      <w:pPr>
        <w:pStyle w:val="PargrafodaLista"/>
        <w:numPr>
          <w:ilvl w:val="1"/>
          <w:numId w:val="3"/>
        </w:numPr>
        <w:spacing w:line="360" w:lineRule="auto"/>
        <w:ind w:right="612"/>
        <w:jc w:val="both"/>
        <w:rPr>
          <w:rFonts w:ascii="Arial" w:hAnsi="Arial" w:cs="Arial"/>
          <w:sz w:val="24"/>
          <w:szCs w:val="24"/>
        </w:rPr>
      </w:pPr>
      <w:r w:rsidRPr="00A20AF8">
        <w:rPr>
          <w:rFonts w:ascii="Arial" w:hAnsi="Arial" w:cs="Arial"/>
          <w:sz w:val="24"/>
          <w:szCs w:val="24"/>
        </w:rPr>
        <w:t>O sistema deve realizar a validação do CPF do usuário</w:t>
      </w:r>
      <w:r w:rsidR="005C0C34" w:rsidRPr="00A20AF8">
        <w:rPr>
          <w:rFonts w:ascii="Arial" w:hAnsi="Arial" w:cs="Arial"/>
          <w:sz w:val="24"/>
          <w:szCs w:val="24"/>
        </w:rPr>
        <w:t xml:space="preserve"> e não permitir a inclusão de mais de um CPF igual</w:t>
      </w:r>
      <w:r w:rsidR="00043FAE" w:rsidRPr="00A20AF8">
        <w:rPr>
          <w:rFonts w:ascii="Arial" w:hAnsi="Arial" w:cs="Arial"/>
          <w:sz w:val="24"/>
          <w:szCs w:val="24"/>
        </w:rPr>
        <w:t>.</w:t>
      </w:r>
    </w:p>
    <w:p w14:paraId="4F834966" w14:textId="77777777" w:rsidR="00323AD6" w:rsidRPr="00323AD6" w:rsidRDefault="00323AD6" w:rsidP="00323AD6">
      <w:pPr>
        <w:pStyle w:val="PargrafodaLista"/>
        <w:numPr>
          <w:ilvl w:val="1"/>
          <w:numId w:val="3"/>
        </w:numPr>
        <w:spacing w:line="360" w:lineRule="auto"/>
        <w:ind w:right="612"/>
        <w:rPr>
          <w:rFonts w:ascii="Arial" w:hAnsi="Arial" w:cs="Arial"/>
          <w:sz w:val="24"/>
          <w:szCs w:val="24"/>
        </w:rPr>
      </w:pPr>
      <w:r w:rsidRPr="00323AD6">
        <w:rPr>
          <w:rFonts w:ascii="Arial" w:hAnsi="Arial" w:cs="Arial"/>
          <w:sz w:val="24"/>
          <w:szCs w:val="24"/>
        </w:rPr>
        <w:lastRenderedPageBreak/>
        <w:t>Para o login deve-se escrever todas as letras em maiúsculo, e deve-se permitir a inserção de números no login.</w:t>
      </w:r>
    </w:p>
    <w:p w14:paraId="7AA3A74B" w14:textId="77777777" w:rsidR="00323AD6" w:rsidRPr="00323AD6" w:rsidRDefault="00323AD6" w:rsidP="00323AD6">
      <w:pPr>
        <w:pStyle w:val="PargrafodaLista"/>
        <w:numPr>
          <w:ilvl w:val="1"/>
          <w:numId w:val="3"/>
        </w:numPr>
        <w:spacing w:line="360" w:lineRule="auto"/>
        <w:ind w:right="612"/>
        <w:rPr>
          <w:rFonts w:ascii="Arial" w:hAnsi="Arial" w:cs="Arial"/>
          <w:sz w:val="24"/>
          <w:szCs w:val="24"/>
        </w:rPr>
      </w:pPr>
      <w:r w:rsidRPr="00323AD6">
        <w:rPr>
          <w:rFonts w:ascii="Arial" w:hAnsi="Arial" w:cs="Arial"/>
          <w:sz w:val="24"/>
          <w:szCs w:val="24"/>
        </w:rPr>
        <w:t>O sistema não deve permitir dois logins iguais.</w:t>
      </w:r>
    </w:p>
    <w:p w14:paraId="7355CEE5" w14:textId="77777777" w:rsidR="00323AD6" w:rsidRPr="00323AD6" w:rsidRDefault="00323AD6" w:rsidP="00323AD6">
      <w:pPr>
        <w:pStyle w:val="PargrafodaLista"/>
        <w:numPr>
          <w:ilvl w:val="1"/>
          <w:numId w:val="3"/>
        </w:numPr>
        <w:spacing w:line="360" w:lineRule="auto"/>
        <w:ind w:right="612"/>
        <w:jc w:val="both"/>
        <w:rPr>
          <w:rFonts w:ascii="Arial" w:hAnsi="Arial" w:cs="Arial"/>
          <w:sz w:val="24"/>
          <w:szCs w:val="24"/>
        </w:rPr>
      </w:pPr>
      <w:r w:rsidRPr="00323AD6">
        <w:rPr>
          <w:rFonts w:ascii="Arial" w:hAnsi="Arial" w:cs="Arial"/>
          <w:sz w:val="24"/>
          <w:szCs w:val="24"/>
        </w:rPr>
        <w:t>Para a senha deve-se permitir números, letras (maiúsculas e minúsculas) e caracteres especiais, aumentando o nível de segurança.</w:t>
      </w:r>
    </w:p>
    <w:p w14:paraId="3DEF21B3" w14:textId="77777777" w:rsidR="00C6243C" w:rsidRDefault="00C6243C" w:rsidP="007E157D">
      <w:pPr>
        <w:pStyle w:val="Ttulo3"/>
        <w:spacing w:line="360" w:lineRule="auto"/>
      </w:pPr>
      <w:bookmarkStart w:id="30" w:name="_Toc468050468"/>
      <w:r>
        <w:t>RF02 – Efetuar Login</w:t>
      </w:r>
      <w:bookmarkEnd w:id="30"/>
      <w:r>
        <w:t xml:space="preserve"> </w:t>
      </w:r>
    </w:p>
    <w:p w14:paraId="19ECA945" w14:textId="77777777" w:rsidR="00C6243C" w:rsidRDefault="00C6243C" w:rsidP="008D02E5">
      <w:pPr>
        <w:spacing w:line="360" w:lineRule="auto"/>
      </w:pPr>
      <w:r>
        <w:t xml:space="preserve">2.1 O sistema deverá permitir que todos os usuários utilizem recursos </w:t>
      </w:r>
      <w:r w:rsidR="004E20B2">
        <w:t xml:space="preserve">do sistema </w:t>
      </w:r>
      <w:r>
        <w:t>através de uma verificação de usuário, solicitando os seguintes itens: login do usuário* e senha do usuário*.</w:t>
      </w:r>
    </w:p>
    <w:p w14:paraId="27267C5B" w14:textId="77777777" w:rsidR="00A875DD" w:rsidRDefault="00C6243C" w:rsidP="008D02E5">
      <w:pPr>
        <w:spacing w:line="360" w:lineRule="auto"/>
        <w:ind w:right="612"/>
      </w:pPr>
      <w:r>
        <w:t>2.2 O sistema deve registrar em log a data e hora de entrada do usuário no sistema</w:t>
      </w:r>
      <w:r w:rsidR="00E0526C">
        <w:t>.</w:t>
      </w:r>
      <w:r>
        <w:t xml:space="preserve"> </w:t>
      </w:r>
    </w:p>
    <w:p w14:paraId="0A7D830F" w14:textId="77777777" w:rsidR="001268F2" w:rsidRPr="001268F2" w:rsidRDefault="00FA0105" w:rsidP="008D02E5">
      <w:pPr>
        <w:spacing w:line="360" w:lineRule="auto"/>
        <w:ind w:right="612"/>
      </w:pPr>
      <w:r>
        <w:t>2.3</w:t>
      </w:r>
      <w:r w:rsidR="001268F2">
        <w:t xml:space="preserve"> O sistema deverá verificar se o login e a senha estão corretos.</w:t>
      </w:r>
    </w:p>
    <w:p w14:paraId="0C197B51" w14:textId="77777777" w:rsidR="00C94263" w:rsidRDefault="00FA0105" w:rsidP="008D02E5">
      <w:pPr>
        <w:spacing w:line="360" w:lineRule="auto"/>
        <w:ind w:right="612"/>
      </w:pPr>
      <w:r>
        <w:t>2.4</w:t>
      </w:r>
      <w:r w:rsidR="00C6243C">
        <w:t xml:space="preserve"> O sistema deve verificar, de acordo com o tipo de usuário, as funcionalidades que lhe foram atribuídas e deixar somente estas disponíveis.</w:t>
      </w:r>
      <w:r w:rsidR="00880D3D">
        <w:t xml:space="preserve">   </w:t>
      </w:r>
    </w:p>
    <w:p w14:paraId="489C93FD" w14:textId="77777777" w:rsidR="00C6243C" w:rsidRDefault="003739A9" w:rsidP="008D02E5">
      <w:pPr>
        <w:pStyle w:val="Ttulo3"/>
        <w:spacing w:line="360" w:lineRule="auto"/>
        <w:jc w:val="both"/>
      </w:pPr>
      <w:bookmarkStart w:id="31" w:name="_Toc468050469"/>
      <w:r>
        <w:t>RF03</w:t>
      </w:r>
      <w:r w:rsidR="004E7B02">
        <w:t xml:space="preserve"> – Cadastrar C</w:t>
      </w:r>
      <w:r w:rsidR="00C6243C">
        <w:t>lientes</w:t>
      </w:r>
      <w:bookmarkEnd w:id="31"/>
    </w:p>
    <w:p w14:paraId="39E62847" w14:textId="77777777" w:rsidR="00C6243C" w:rsidRDefault="003739A9" w:rsidP="008D02E5">
      <w:pPr>
        <w:spacing w:line="360" w:lineRule="auto"/>
        <w:ind w:left="1131" w:right="613" w:firstLine="0"/>
      </w:pPr>
      <w:r>
        <w:t>3</w:t>
      </w:r>
      <w:r w:rsidR="00C6243C">
        <w:t xml:space="preserve">.1 O sistema deve permitir o cadastro, a </w:t>
      </w:r>
      <w:r w:rsidR="00043FAE">
        <w:t>consulta</w:t>
      </w:r>
      <w:r w:rsidR="00CA22A4">
        <w:t>, ativação, inativação</w:t>
      </w:r>
      <w:r w:rsidR="00C6243C">
        <w:t xml:space="preserve"> e alteração dos clientes.</w:t>
      </w:r>
    </w:p>
    <w:p w14:paraId="4DA3FDB0" w14:textId="77777777" w:rsidR="001B601A" w:rsidRDefault="003739A9" w:rsidP="008D02E5">
      <w:pPr>
        <w:spacing w:line="360" w:lineRule="auto"/>
        <w:ind w:left="1128" w:right="612" w:firstLine="17"/>
      </w:pPr>
      <w:r>
        <w:t>3</w:t>
      </w:r>
      <w:r w:rsidR="00C6243C">
        <w:t>.2 O cadastro requer as seguintes informações sobre o cliente:</w:t>
      </w:r>
      <w:r w:rsidR="00051032">
        <w:t xml:space="preserve"> número</w:t>
      </w:r>
      <w:r w:rsidR="00043FAE">
        <w:t xml:space="preserve"> </w:t>
      </w:r>
      <w:r w:rsidR="00051032">
        <w:t>(</w:t>
      </w:r>
      <w:r w:rsidR="001D5123">
        <w:t>gerado pelo sistema</w:t>
      </w:r>
      <w:r w:rsidR="00051032">
        <w:t>)</w:t>
      </w:r>
      <w:r w:rsidR="00DD0CDB">
        <w:t>,</w:t>
      </w:r>
      <w:r w:rsidR="00C6243C">
        <w:t xml:space="preserve"> nome*, endereço, bairro, CEP, cidade, </w:t>
      </w:r>
      <w:r w:rsidR="001B601A">
        <w:t>estado, telefone, celular,</w:t>
      </w:r>
      <w:r w:rsidR="00C6243C">
        <w:t xml:space="preserve"> CPF/CNPJ*, RG/Inscrição Est</w:t>
      </w:r>
      <w:r w:rsidR="001B601A">
        <w:t>adual, UF-RG,</w:t>
      </w:r>
      <w:r w:rsidR="00BF1755">
        <w:t xml:space="preserve"> tipo* (Física ou Jurídica),</w:t>
      </w:r>
      <w:r w:rsidR="001B601A">
        <w:t xml:space="preserve"> e-mail, observações</w:t>
      </w:r>
      <w:r w:rsidR="00C6243C">
        <w:t>.</w:t>
      </w:r>
    </w:p>
    <w:p w14:paraId="2748373C" w14:textId="77777777" w:rsidR="001B601A" w:rsidRDefault="003739A9" w:rsidP="008D02E5">
      <w:pPr>
        <w:spacing w:line="360" w:lineRule="auto"/>
        <w:ind w:left="2124" w:right="612" w:firstLine="0"/>
      </w:pPr>
      <w:r>
        <w:t>3</w:t>
      </w:r>
      <w:r w:rsidR="001B601A">
        <w:t>.2.1 O campo de observações será utilizado para colocar algo relacionado ao cliente ou seu(s) veículo(s), portanto, o sistema deve permitir a inserção de 250 caracteres.</w:t>
      </w:r>
    </w:p>
    <w:p w14:paraId="187BBAA9" w14:textId="77777777" w:rsidR="00945164" w:rsidRDefault="003739A9" w:rsidP="008D02E5">
      <w:pPr>
        <w:spacing w:line="360" w:lineRule="auto"/>
        <w:ind w:left="1076" w:right="612" w:firstLine="0"/>
      </w:pPr>
      <w:r>
        <w:t>3</w:t>
      </w:r>
      <w:r w:rsidR="00C6243C">
        <w:t>.3 O sistema não deve permitir a exclusã</w:t>
      </w:r>
      <w:r w:rsidR="00E74482">
        <w:t>o de um cliente</w:t>
      </w:r>
      <w:r w:rsidR="00BF1755">
        <w:t xml:space="preserve"> e sim a inativação</w:t>
      </w:r>
      <w:r w:rsidR="00E74482">
        <w:t>.</w:t>
      </w:r>
    </w:p>
    <w:p w14:paraId="5DB4B245" w14:textId="77777777" w:rsidR="00FD6121" w:rsidRDefault="00FD6121" w:rsidP="008D02E5">
      <w:pPr>
        <w:spacing w:after="222" w:line="360" w:lineRule="auto"/>
        <w:ind w:left="1115" w:firstLine="0"/>
      </w:pPr>
      <w:r>
        <w:tab/>
      </w:r>
      <w:r>
        <w:tab/>
      </w:r>
      <w:r w:rsidR="003739A9">
        <w:t>3</w:t>
      </w:r>
      <w:r w:rsidR="0029282B">
        <w:t>.3.1 O cliente</w:t>
      </w:r>
      <w:r>
        <w:t xml:space="preserve"> pode ser ativado a qualquer momento</w:t>
      </w:r>
      <w:r w:rsidR="0029282B">
        <w:t>.</w:t>
      </w:r>
    </w:p>
    <w:p w14:paraId="7827E8D7" w14:textId="77777777" w:rsidR="00FD6121" w:rsidRDefault="003739A9" w:rsidP="008D02E5">
      <w:pPr>
        <w:spacing w:after="222" w:line="360" w:lineRule="auto"/>
        <w:ind w:left="2124" w:firstLine="0"/>
      </w:pPr>
      <w:r>
        <w:lastRenderedPageBreak/>
        <w:t>3</w:t>
      </w:r>
      <w:r w:rsidR="0029282B">
        <w:t>.3.2 A inativação fará com que</w:t>
      </w:r>
      <w:r w:rsidR="00FD6121">
        <w:t xml:space="preserve"> o cliente não esteja mais na lista de clientes.</w:t>
      </w:r>
    </w:p>
    <w:p w14:paraId="2E1C6FE6" w14:textId="77777777" w:rsidR="00A4308A" w:rsidRDefault="003739A9" w:rsidP="008D02E5">
      <w:pPr>
        <w:spacing w:line="360" w:lineRule="auto"/>
        <w:ind w:left="1076" w:right="612" w:firstLine="0"/>
      </w:pPr>
      <w:r>
        <w:t>3</w:t>
      </w:r>
      <w:r w:rsidR="00A4308A">
        <w:t>.4  No mom</w:t>
      </w:r>
      <w:r w:rsidR="00C423E2">
        <w:t>ento de cadastrar o cliente deve</w:t>
      </w:r>
      <w:r w:rsidR="00A4308A">
        <w:t>-se ser cadastrado o(s) veículo(s) do mesmo.</w:t>
      </w:r>
    </w:p>
    <w:p w14:paraId="13FDA4B2" w14:textId="77777777" w:rsidR="00F14FDE" w:rsidRDefault="003739A9" w:rsidP="008D02E5">
      <w:pPr>
        <w:spacing w:after="222" w:line="360" w:lineRule="auto"/>
        <w:ind w:left="1117" w:firstLine="0"/>
      </w:pPr>
      <w:r>
        <w:t>3</w:t>
      </w:r>
      <w:r w:rsidR="00FA62A7">
        <w:t>.5</w:t>
      </w:r>
      <w:r w:rsidR="00F14FDE">
        <w:t xml:space="preserve"> Para a consulta de um cliente deve ser inserido o nome</w:t>
      </w:r>
      <w:r w:rsidR="00043FAE">
        <w:t>, o número</w:t>
      </w:r>
      <w:r w:rsidR="006E48A1">
        <w:t>,</w:t>
      </w:r>
      <w:r w:rsidR="00F14FDE">
        <w:t xml:space="preserve"> o CPF/CNPJ </w:t>
      </w:r>
      <w:r w:rsidR="006E48A1">
        <w:t xml:space="preserve">ou RG/Inscrição Estadual </w:t>
      </w:r>
      <w:r w:rsidR="00F14FDE">
        <w:t>do mesmo.</w:t>
      </w:r>
    </w:p>
    <w:p w14:paraId="04A407DA" w14:textId="77777777" w:rsidR="00C6243C" w:rsidRDefault="003739A9" w:rsidP="008D02E5">
      <w:pPr>
        <w:spacing w:after="222" w:line="360" w:lineRule="auto"/>
        <w:ind w:left="1115" w:firstLine="0"/>
      </w:pPr>
      <w:r>
        <w:t>3</w:t>
      </w:r>
      <w:r w:rsidR="00FA62A7">
        <w:t>.6</w:t>
      </w:r>
      <w:r w:rsidR="00C6243C">
        <w:t xml:space="preserve"> O sistema deve realizar a validação do CPF/CNPJ do cliente</w:t>
      </w:r>
      <w:r w:rsidR="00AE122A">
        <w:t xml:space="preserve"> e não permitir a inclusão de mais de um CPF</w:t>
      </w:r>
      <w:r w:rsidR="00EF42CE">
        <w:t>/CNPJ</w:t>
      </w:r>
      <w:r w:rsidR="00AE122A">
        <w:t xml:space="preserve"> igual</w:t>
      </w:r>
      <w:r w:rsidR="00C6243C">
        <w:t>.</w:t>
      </w:r>
    </w:p>
    <w:p w14:paraId="23CDD8BD" w14:textId="77777777" w:rsidR="00D22B4F" w:rsidRDefault="003739A9" w:rsidP="008D02E5">
      <w:pPr>
        <w:spacing w:after="222" w:line="360" w:lineRule="auto"/>
        <w:ind w:left="1115" w:firstLine="0"/>
      </w:pPr>
      <w:r>
        <w:t>3</w:t>
      </w:r>
      <w:r w:rsidR="00945164">
        <w:t xml:space="preserve">.7 </w:t>
      </w:r>
      <w:r w:rsidR="00D22B4F">
        <w:t>Um cliente pode ter mais de um veículo vinculado a ele</w:t>
      </w:r>
      <w:r w:rsidR="00945164">
        <w:t>.</w:t>
      </w:r>
    </w:p>
    <w:p w14:paraId="2B009A63" w14:textId="77777777" w:rsidR="00F02CCF" w:rsidRDefault="003739A9" w:rsidP="008D02E5">
      <w:pPr>
        <w:spacing w:after="222" w:line="360" w:lineRule="auto"/>
        <w:ind w:left="1115" w:firstLine="0"/>
      </w:pPr>
      <w:r>
        <w:t>3</w:t>
      </w:r>
      <w:r w:rsidR="00F02CCF">
        <w:t>.8 A função de cadastrar clientes estará disponível tanto para o gerente, quanto para o funcionário.</w:t>
      </w:r>
    </w:p>
    <w:p w14:paraId="512F85A1" w14:textId="77777777" w:rsidR="00EF42CE" w:rsidRDefault="003739A9" w:rsidP="008D02E5">
      <w:pPr>
        <w:pStyle w:val="Ttulo3"/>
        <w:spacing w:line="360" w:lineRule="auto"/>
        <w:jc w:val="both"/>
      </w:pPr>
      <w:bookmarkStart w:id="32" w:name="_Toc468050470"/>
      <w:r>
        <w:t>RF04</w:t>
      </w:r>
      <w:r w:rsidR="00EF42CE">
        <w:t xml:space="preserve"> – </w:t>
      </w:r>
      <w:commentRangeStart w:id="33"/>
      <w:r w:rsidR="00EF42CE">
        <w:t>Cadastrar Veículos</w:t>
      </w:r>
      <w:bookmarkEnd w:id="32"/>
      <w:commentRangeEnd w:id="33"/>
      <w:r w:rsidR="00484BCE">
        <w:rPr>
          <w:rStyle w:val="Refdecomentrio"/>
          <w:b w:val="0"/>
        </w:rPr>
        <w:commentReference w:id="33"/>
      </w:r>
    </w:p>
    <w:p w14:paraId="27265E23" w14:textId="77777777" w:rsidR="007E5D3E" w:rsidRDefault="003739A9" w:rsidP="008D02E5">
      <w:pPr>
        <w:spacing w:line="360" w:lineRule="auto"/>
        <w:ind w:left="1115" w:right="612" w:firstLine="0"/>
      </w:pPr>
      <w:r>
        <w:t>4</w:t>
      </w:r>
      <w:r w:rsidR="007E5D3E">
        <w:t>.</w:t>
      </w:r>
      <w:r w:rsidR="00245A8F">
        <w:t>1</w:t>
      </w:r>
      <w:r w:rsidR="007E5D3E">
        <w:t xml:space="preserve"> O sistema deve permitir a inclusão, consulta, exclusão e a</w:t>
      </w:r>
      <w:r w:rsidR="00EF42CE">
        <w:t>lteração dos veículos</w:t>
      </w:r>
      <w:r w:rsidR="007E5D3E">
        <w:t>.</w:t>
      </w:r>
    </w:p>
    <w:p w14:paraId="05F626BB" w14:textId="77777777" w:rsidR="007E5D3E" w:rsidRDefault="003739A9" w:rsidP="008D02E5">
      <w:pPr>
        <w:spacing w:line="360" w:lineRule="auto"/>
        <w:ind w:left="1115" w:right="612" w:firstLine="0"/>
      </w:pPr>
      <w:r>
        <w:t>4</w:t>
      </w:r>
      <w:r w:rsidR="00245A8F">
        <w:t>.2</w:t>
      </w:r>
      <w:r w:rsidR="007E5D3E">
        <w:t xml:space="preserve"> No cadastro de veículos deve conter os seguintes campos:</w:t>
      </w:r>
      <w:r w:rsidR="00EF42CE">
        <w:t xml:space="preserve"> Número</w:t>
      </w:r>
      <w:r w:rsidR="00FD6121">
        <w:t xml:space="preserve"> do veículo (automático), Número</w:t>
      </w:r>
      <w:r w:rsidR="00EF42CE">
        <w:t xml:space="preserve"> do Cliente</w:t>
      </w:r>
      <w:r w:rsidR="00FD6121">
        <w:t xml:space="preserve"> </w:t>
      </w:r>
      <w:r w:rsidR="00EF42CE">
        <w:t>(dono do veículo),</w:t>
      </w:r>
      <w:r w:rsidR="007E5D3E">
        <w:t xml:space="preserve"> Modelo</w:t>
      </w:r>
      <w:r w:rsidR="00476915">
        <w:t>*</w:t>
      </w:r>
      <w:r w:rsidR="007E5D3E">
        <w:t>, placa</w:t>
      </w:r>
      <w:r w:rsidR="00476915">
        <w:t>*</w:t>
      </w:r>
      <w:r w:rsidR="007E5D3E">
        <w:t>, ano, chassis, marca</w:t>
      </w:r>
      <w:r w:rsidR="00476915">
        <w:t>*</w:t>
      </w:r>
      <w:r w:rsidR="00FB085C">
        <w:t>, cor</w:t>
      </w:r>
      <w:r w:rsidR="007E5D3E">
        <w:t>.</w:t>
      </w:r>
    </w:p>
    <w:p w14:paraId="4F388862" w14:textId="77777777" w:rsidR="00EF42CE" w:rsidRDefault="003739A9" w:rsidP="008D02E5">
      <w:pPr>
        <w:spacing w:line="360" w:lineRule="auto"/>
        <w:ind w:left="2124" w:right="612" w:firstLine="11"/>
      </w:pPr>
      <w:r>
        <w:t>4</w:t>
      </w:r>
      <w:r w:rsidR="00245A8F">
        <w:t>.2</w:t>
      </w:r>
      <w:r w:rsidR="00EF42CE">
        <w:t>.1 Para vincular o veículo ao cliente, deve-se inserir o número do cliente, no entanto deve-se permitir procurar o cliente através da busca de cliente.</w:t>
      </w:r>
    </w:p>
    <w:p w14:paraId="46D4F723" w14:textId="77777777" w:rsidR="007E5D3E" w:rsidRDefault="003739A9" w:rsidP="008D02E5">
      <w:pPr>
        <w:spacing w:line="360" w:lineRule="auto"/>
        <w:ind w:left="1115" w:right="612" w:firstLine="0"/>
      </w:pPr>
      <w:r>
        <w:t>4</w:t>
      </w:r>
      <w:r w:rsidR="00245A8F">
        <w:t>.3</w:t>
      </w:r>
      <w:r w:rsidR="007E5D3E">
        <w:t xml:space="preserve"> O sistema deve permitir a e</w:t>
      </w:r>
      <w:r w:rsidR="00EF42CE">
        <w:t>xclusão de um veículo</w:t>
      </w:r>
      <w:r w:rsidR="00FC1F4C">
        <w:t>, somente</w:t>
      </w:r>
      <w:r w:rsidR="00EF42CE">
        <w:t xml:space="preserve"> se o mesmo ainda não estiver sido vinculado a nenhuma</w:t>
      </w:r>
      <w:r w:rsidR="00A4308A">
        <w:t xml:space="preserve"> ordem de serviço.</w:t>
      </w:r>
      <w:r w:rsidR="00EF42CE">
        <w:t xml:space="preserve"> </w:t>
      </w:r>
    </w:p>
    <w:p w14:paraId="7319C3E4" w14:textId="77777777" w:rsidR="007E5D3E" w:rsidRDefault="003739A9" w:rsidP="008D02E5">
      <w:pPr>
        <w:spacing w:line="360" w:lineRule="auto"/>
        <w:ind w:left="1115" w:right="612" w:firstLine="0"/>
      </w:pPr>
      <w:r>
        <w:t>4</w:t>
      </w:r>
      <w:r w:rsidR="00245A8F">
        <w:t>.4</w:t>
      </w:r>
      <w:r w:rsidR="007E5D3E">
        <w:t xml:space="preserve"> O sistema deve permitir a consulta dos veículos</w:t>
      </w:r>
      <w:r w:rsidR="00A4308A">
        <w:t xml:space="preserve"> através da placa, chassis, marca, modelo ou nome do cliente</w:t>
      </w:r>
      <w:r w:rsidR="007E5D3E">
        <w:t>.</w:t>
      </w:r>
    </w:p>
    <w:p w14:paraId="3E7CFB4A" w14:textId="77777777" w:rsidR="007E5D3E" w:rsidRDefault="003739A9" w:rsidP="008D02E5">
      <w:pPr>
        <w:spacing w:line="360" w:lineRule="auto"/>
        <w:ind w:left="1115" w:right="612" w:firstLine="0"/>
        <w:rPr>
          <w:ins w:id="34" w:author="Silvia Helena" w:date="2016-08-19T01:01:00Z"/>
        </w:rPr>
      </w:pPr>
      <w:r>
        <w:t>4</w:t>
      </w:r>
      <w:r w:rsidR="00245A8F">
        <w:t>.5</w:t>
      </w:r>
      <w:r w:rsidR="007E5D3E">
        <w:t xml:space="preserve"> O sistema deve permitir a alteração do cadastro de determinado </w:t>
      </w:r>
      <w:r w:rsidR="00E81C48">
        <w:t>veículo</w:t>
      </w:r>
      <w:r w:rsidR="007E5D3E">
        <w:t xml:space="preserve"> a qualquer momento.</w:t>
      </w:r>
    </w:p>
    <w:p w14:paraId="5BC10A4A" w14:textId="77777777" w:rsidR="00A4308A" w:rsidRDefault="003739A9" w:rsidP="008D02E5">
      <w:pPr>
        <w:spacing w:line="360" w:lineRule="auto"/>
        <w:ind w:left="1115" w:right="612" w:firstLine="0"/>
      </w:pPr>
      <w:r>
        <w:lastRenderedPageBreak/>
        <w:t>4</w:t>
      </w:r>
      <w:r w:rsidR="00245A8F">
        <w:t>.6</w:t>
      </w:r>
      <w:r w:rsidR="00FB085C">
        <w:t xml:space="preserve"> O sistema não deve permitir </w:t>
      </w:r>
      <w:r w:rsidR="00C53526">
        <w:t>cadastrar dois veículos com o mesmo chassi</w:t>
      </w:r>
      <w:r w:rsidR="00A4308A">
        <w:t>s e/ou placa</w:t>
      </w:r>
      <w:r w:rsidR="00C53526">
        <w:t>.</w:t>
      </w:r>
    </w:p>
    <w:p w14:paraId="17B4B2DE" w14:textId="77777777" w:rsidR="00F97E73" w:rsidRDefault="00245A8F" w:rsidP="008D02E5">
      <w:pPr>
        <w:spacing w:line="360" w:lineRule="auto"/>
        <w:ind w:left="1115" w:right="612" w:firstLine="0"/>
      </w:pPr>
      <w:r w:rsidRPr="00245A8F">
        <w:t xml:space="preserve"> </w:t>
      </w:r>
      <w:r w:rsidR="003739A9">
        <w:t>4</w:t>
      </w:r>
      <w:r>
        <w:t>.7</w:t>
      </w:r>
      <w:r w:rsidR="00A4308A">
        <w:t xml:space="preserve"> Um </w:t>
      </w:r>
      <w:r w:rsidR="00D22B4F">
        <w:t>veículo pode estar relacionado a mais de um cliente, mas não ao mesmo tempo</w:t>
      </w:r>
      <w:r w:rsidR="00A4308A">
        <w:t>.</w:t>
      </w:r>
      <w:r w:rsidR="0093784A">
        <w:tab/>
      </w:r>
    </w:p>
    <w:p w14:paraId="0A3EBD67" w14:textId="77777777" w:rsidR="00F02CCF" w:rsidRPr="00AF647B" w:rsidRDefault="003739A9" w:rsidP="008D02E5">
      <w:pPr>
        <w:spacing w:line="360" w:lineRule="auto"/>
        <w:ind w:left="1115" w:right="612" w:firstLine="0"/>
      </w:pPr>
      <w:r>
        <w:t>4</w:t>
      </w:r>
      <w:r w:rsidR="00F02CCF">
        <w:t>.8 A função de cadastrar veículos estará disponível tanto para o gerente, quanto para o funcionário.</w:t>
      </w:r>
    </w:p>
    <w:p w14:paraId="23F4C839" w14:textId="77777777" w:rsidR="00C6243C" w:rsidRDefault="003739A9" w:rsidP="007E157D">
      <w:pPr>
        <w:pStyle w:val="Ttulo3"/>
        <w:spacing w:line="360" w:lineRule="auto"/>
      </w:pPr>
      <w:bookmarkStart w:id="35" w:name="_Toc468050471"/>
      <w:r>
        <w:t>RF05</w:t>
      </w:r>
      <w:r w:rsidR="00672034">
        <w:t xml:space="preserve"> – Cadastrar M</w:t>
      </w:r>
      <w:r w:rsidR="00C6243C">
        <w:t>ecânicos</w:t>
      </w:r>
      <w:bookmarkEnd w:id="35"/>
    </w:p>
    <w:p w14:paraId="00B20834" w14:textId="77777777" w:rsidR="00C6243C" w:rsidRDefault="003739A9" w:rsidP="008D02E5">
      <w:pPr>
        <w:spacing w:line="360" w:lineRule="auto"/>
        <w:ind w:left="1115" w:right="51" w:firstLine="16"/>
      </w:pPr>
      <w:r>
        <w:t>5</w:t>
      </w:r>
      <w:r w:rsidR="00C6243C">
        <w:t>.1 O sistema deve permitir o cadastro, a cons</w:t>
      </w:r>
      <w:r w:rsidR="00043FAE">
        <w:t>ulta</w:t>
      </w:r>
      <w:r w:rsidR="00FB4276">
        <w:t>, ativação, inativação</w:t>
      </w:r>
      <w:r w:rsidR="002F7F58">
        <w:t xml:space="preserve"> alteração de</w:t>
      </w:r>
      <w:r w:rsidR="00C6243C">
        <w:t xml:space="preserve"> mecânicos. </w:t>
      </w:r>
    </w:p>
    <w:p w14:paraId="48F17008" w14:textId="77777777" w:rsidR="00C6243C" w:rsidRDefault="003739A9" w:rsidP="008D02E5">
      <w:pPr>
        <w:spacing w:after="222" w:line="360" w:lineRule="auto"/>
        <w:ind w:left="1115" w:firstLine="0"/>
      </w:pPr>
      <w:r>
        <w:t>5</w:t>
      </w:r>
      <w:r w:rsidR="00C6243C" w:rsidRPr="00DB449C">
        <w:t>.2 O sistema</w:t>
      </w:r>
      <w:r w:rsidR="00C6243C">
        <w:t xml:space="preserve"> deve</w:t>
      </w:r>
      <w:r w:rsidR="00C6243C" w:rsidRPr="00DB449C">
        <w:t xml:space="preserve"> </w:t>
      </w:r>
      <w:r w:rsidR="00C6243C">
        <w:t>solicitar p</w:t>
      </w:r>
      <w:r w:rsidR="00C6243C" w:rsidRPr="00DB449C">
        <w:t xml:space="preserve">ara o cadastro de um mecânico </w:t>
      </w:r>
      <w:r w:rsidR="00C6243C">
        <w:t>os seguintes campos</w:t>
      </w:r>
      <w:r w:rsidR="00C6243C" w:rsidRPr="00DB449C">
        <w:t>:</w:t>
      </w:r>
      <w:r w:rsidR="00043FAE">
        <w:t xml:space="preserve"> número (gerado pelo sistema),</w:t>
      </w:r>
      <w:r w:rsidR="00C6243C" w:rsidRPr="00DB449C">
        <w:t xml:space="preserve"> </w:t>
      </w:r>
      <w:r w:rsidR="001B601A">
        <w:t>nome*, endereço,</w:t>
      </w:r>
      <w:r w:rsidR="00573F7A">
        <w:t xml:space="preserve"> cidade,</w:t>
      </w:r>
      <w:r w:rsidR="001B601A">
        <w:t xml:space="preserve"> telefone, </w:t>
      </w:r>
      <w:r w:rsidR="00C6243C" w:rsidRPr="00DB449C">
        <w:t>CPF</w:t>
      </w:r>
      <w:r w:rsidR="001B601A">
        <w:t>*</w:t>
      </w:r>
      <w:r w:rsidR="00C6243C" w:rsidRPr="00DB449C">
        <w:t>, RG</w:t>
      </w:r>
      <w:r w:rsidR="00790289">
        <w:t>*</w:t>
      </w:r>
      <w:r w:rsidR="00C6243C" w:rsidRPr="00DB449C">
        <w:t xml:space="preserve">, </w:t>
      </w:r>
      <w:r w:rsidR="001B601A">
        <w:t>CT</w:t>
      </w:r>
      <w:r w:rsidR="00C6243C">
        <w:t>PS</w:t>
      </w:r>
      <w:r w:rsidR="00790289">
        <w:t>*</w:t>
      </w:r>
      <w:r w:rsidR="00C6243C">
        <w:t>,</w:t>
      </w:r>
      <w:r w:rsidR="009D6138">
        <w:t xml:space="preserve"> porcentagem</w:t>
      </w:r>
      <w:r w:rsidR="000B7F0D">
        <w:t xml:space="preserve"> de comissão*,</w:t>
      </w:r>
      <w:r w:rsidR="00C6243C">
        <w:t xml:space="preserve"> </w:t>
      </w:r>
      <w:r w:rsidR="00C6243C" w:rsidRPr="00DB449C">
        <w:t>e-</w:t>
      </w:r>
      <w:r w:rsidR="00C6243C">
        <w:t>mail, data de nascimento*</w:t>
      </w:r>
      <w:r w:rsidR="00C6243C" w:rsidRPr="00DB449C">
        <w:t xml:space="preserve">. </w:t>
      </w:r>
    </w:p>
    <w:p w14:paraId="7163C523" w14:textId="77777777" w:rsidR="00C6243C" w:rsidRDefault="003739A9" w:rsidP="008D02E5">
      <w:pPr>
        <w:spacing w:after="222" w:line="360" w:lineRule="auto"/>
        <w:ind w:left="1115" w:firstLine="0"/>
      </w:pPr>
      <w:r>
        <w:t>5</w:t>
      </w:r>
      <w:r w:rsidR="00C6243C">
        <w:t>.3 O sistema deve realizar a validação do CPF do mecânico</w:t>
      </w:r>
      <w:r w:rsidR="00C64BD9">
        <w:t xml:space="preserve"> e não permitir a inclusão de mais de um CPF igual.</w:t>
      </w:r>
    </w:p>
    <w:p w14:paraId="1B8EBA0A" w14:textId="77777777" w:rsidR="00435A59" w:rsidRDefault="003739A9" w:rsidP="008D02E5">
      <w:pPr>
        <w:spacing w:after="222" w:line="360" w:lineRule="auto"/>
        <w:ind w:left="1115" w:firstLine="0"/>
      </w:pPr>
      <w:r>
        <w:t>5</w:t>
      </w:r>
      <w:r w:rsidR="00435A59">
        <w:t>.4 O sistema deve permiti</w:t>
      </w:r>
      <w:r w:rsidR="00FB4276">
        <w:t>r a alteração dos campos exceto o número do mecânico</w:t>
      </w:r>
      <w:r w:rsidR="00FD22AD">
        <w:t>.</w:t>
      </w:r>
    </w:p>
    <w:p w14:paraId="4D83E1E1" w14:textId="77777777" w:rsidR="00C6243C" w:rsidRDefault="003739A9" w:rsidP="008D02E5">
      <w:pPr>
        <w:spacing w:after="222" w:line="360" w:lineRule="auto"/>
        <w:ind w:left="1115" w:firstLine="0"/>
      </w:pPr>
      <w:r>
        <w:t>5</w:t>
      </w:r>
      <w:r w:rsidR="003E4F10">
        <w:t>.5 Para</w:t>
      </w:r>
      <w:r w:rsidR="00FB4276">
        <w:t xml:space="preserve"> a consulta de um mecânico deve-se inserir</w:t>
      </w:r>
      <w:r w:rsidR="003E4F10">
        <w:t xml:space="preserve"> o nome</w:t>
      </w:r>
      <w:r w:rsidR="00043FAE">
        <w:t>, número</w:t>
      </w:r>
      <w:r w:rsidR="003E4F10">
        <w:t xml:space="preserve"> ou o CPF do mesmo.</w:t>
      </w:r>
    </w:p>
    <w:p w14:paraId="577D632E" w14:textId="77777777" w:rsidR="00D96E1F" w:rsidRDefault="003739A9" w:rsidP="008D02E5">
      <w:pPr>
        <w:spacing w:after="222" w:line="360" w:lineRule="auto"/>
        <w:ind w:left="1115" w:firstLine="0"/>
      </w:pPr>
      <w:r>
        <w:t>5</w:t>
      </w:r>
      <w:r w:rsidR="006539C0">
        <w:t xml:space="preserve">.6  </w:t>
      </w:r>
      <w:r w:rsidR="00043FAE">
        <w:t>O sistema não deve permitir a exclusão de um mecânico</w:t>
      </w:r>
      <w:r w:rsidR="00FB4276">
        <w:t xml:space="preserve"> e sim a inativação</w:t>
      </w:r>
      <w:r w:rsidR="00043FAE">
        <w:t>.</w:t>
      </w:r>
    </w:p>
    <w:p w14:paraId="0052D1E1" w14:textId="77777777" w:rsidR="00FD6121" w:rsidRDefault="003739A9" w:rsidP="008D02E5">
      <w:pPr>
        <w:spacing w:after="222" w:line="360" w:lineRule="auto"/>
        <w:ind w:left="1115" w:firstLine="0"/>
      </w:pPr>
      <w:r>
        <w:tab/>
      </w:r>
      <w:r>
        <w:tab/>
        <w:t>5</w:t>
      </w:r>
      <w:r w:rsidR="00FD6121">
        <w:t>.6.1 O mecânico pode ser ativado a qualquer momento</w:t>
      </w:r>
    </w:p>
    <w:p w14:paraId="044A4303" w14:textId="77777777" w:rsidR="00FD6121" w:rsidRDefault="003739A9" w:rsidP="008D02E5">
      <w:pPr>
        <w:spacing w:after="222" w:line="360" w:lineRule="auto"/>
        <w:ind w:left="2124" w:firstLine="0"/>
      </w:pPr>
      <w:r>
        <w:t>5</w:t>
      </w:r>
      <w:r w:rsidR="00FD6121">
        <w:t>.6.2 A inativação fará com quem o mecânico não esteja mais na lista de mecânicos.</w:t>
      </w:r>
    </w:p>
    <w:p w14:paraId="2FF98C41" w14:textId="77777777" w:rsidR="00F02CCF" w:rsidRDefault="003739A9" w:rsidP="008D02E5">
      <w:pPr>
        <w:spacing w:after="222" w:line="360" w:lineRule="auto"/>
        <w:ind w:left="1134" w:firstLine="0"/>
      </w:pPr>
      <w:r>
        <w:t>5</w:t>
      </w:r>
      <w:r w:rsidR="00F02CCF">
        <w:t>.7 A função de cadastrar mecânicos estará disponível tanto para o gerente, quanto para o funcionário.</w:t>
      </w:r>
    </w:p>
    <w:p w14:paraId="13866A60" w14:textId="77777777" w:rsidR="00C6243C" w:rsidRDefault="00245A8F" w:rsidP="007E157D">
      <w:pPr>
        <w:pStyle w:val="Ttulo3"/>
        <w:spacing w:line="360" w:lineRule="auto"/>
      </w:pPr>
      <w:bookmarkStart w:id="36" w:name="_Toc468050472"/>
      <w:r>
        <w:lastRenderedPageBreak/>
        <w:t>R</w:t>
      </w:r>
      <w:r w:rsidR="003739A9">
        <w:t>F06</w:t>
      </w:r>
      <w:r w:rsidR="00C6243C" w:rsidRPr="00215003">
        <w:t xml:space="preserve"> </w:t>
      </w:r>
      <w:r w:rsidR="00C6243C" w:rsidRPr="00371370">
        <w:t>–</w:t>
      </w:r>
      <w:r w:rsidR="00C6243C">
        <w:t xml:space="preserve"> </w:t>
      </w:r>
      <w:r w:rsidR="00C6243C" w:rsidRPr="00215003">
        <w:t>Cadastrar Produto</w:t>
      </w:r>
      <w:bookmarkEnd w:id="36"/>
    </w:p>
    <w:p w14:paraId="26ABA07B" w14:textId="77777777" w:rsidR="00C6243C" w:rsidRDefault="003739A9" w:rsidP="007E157D">
      <w:pPr>
        <w:spacing w:after="221" w:line="360" w:lineRule="auto"/>
        <w:ind w:left="408" w:firstLine="709"/>
        <w:jc w:val="left"/>
      </w:pPr>
      <w:r>
        <w:t>6</w:t>
      </w:r>
      <w:r w:rsidR="00C6243C">
        <w:t>.1 O sistema</w:t>
      </w:r>
      <w:r w:rsidR="000B7F0D">
        <w:t xml:space="preserve"> deve permitir incluir,</w:t>
      </w:r>
      <w:r w:rsidR="00C6243C">
        <w:t xml:space="preserve"> alterar</w:t>
      </w:r>
      <w:r w:rsidR="00606B49">
        <w:t>, excluir</w:t>
      </w:r>
      <w:r w:rsidR="00C6243C">
        <w:t xml:space="preserve"> e consultar os produtos.</w:t>
      </w:r>
    </w:p>
    <w:p w14:paraId="21386856" w14:textId="77777777" w:rsidR="00C6243C" w:rsidRDefault="003739A9" w:rsidP="007E157D">
      <w:pPr>
        <w:spacing w:after="221" w:line="360" w:lineRule="auto"/>
        <w:ind w:left="1117" w:firstLine="0"/>
      </w:pPr>
      <w:r>
        <w:t>6</w:t>
      </w:r>
      <w:r w:rsidR="00C6243C">
        <w:t xml:space="preserve">.2 </w:t>
      </w:r>
      <w:r w:rsidR="004758F4" w:rsidRPr="00DB449C">
        <w:t>O sistema</w:t>
      </w:r>
      <w:r w:rsidR="004758F4">
        <w:t xml:space="preserve"> deve</w:t>
      </w:r>
      <w:r w:rsidR="004758F4" w:rsidRPr="00DB449C">
        <w:t xml:space="preserve"> </w:t>
      </w:r>
      <w:r w:rsidR="004758F4">
        <w:t>solicitar p</w:t>
      </w:r>
      <w:r w:rsidR="004758F4" w:rsidRPr="00DB449C">
        <w:t xml:space="preserve">ara o cadastro de </w:t>
      </w:r>
      <w:r w:rsidR="00C6243C">
        <w:t>produto os se</w:t>
      </w:r>
      <w:r w:rsidR="00606B49">
        <w:t>guintes campos: nome do produto*</w:t>
      </w:r>
      <w:r w:rsidR="00C6243C">
        <w:t>, valor</w:t>
      </w:r>
      <w:r w:rsidR="003325E8">
        <w:t xml:space="preserve"> de venda</w:t>
      </w:r>
      <w:r w:rsidR="00C575D9">
        <w:t>*</w:t>
      </w:r>
      <w:r w:rsidR="007B73D2">
        <w:t xml:space="preserve">, </w:t>
      </w:r>
      <w:r w:rsidR="00606B49">
        <w:t>valor de custo</w:t>
      </w:r>
      <w:r w:rsidR="00FB4276">
        <w:t xml:space="preserve">, </w:t>
      </w:r>
      <w:r w:rsidR="007B73D2">
        <w:t xml:space="preserve">data </w:t>
      </w:r>
      <w:r w:rsidR="000F5E66">
        <w:t>de cadastro</w:t>
      </w:r>
      <w:r w:rsidR="007B73D2">
        <w:t>*</w:t>
      </w:r>
      <w:r w:rsidR="00606B49">
        <w:t>(data do sistema)</w:t>
      </w:r>
      <w:r w:rsidR="007B73D2">
        <w:t xml:space="preserve"> </w:t>
      </w:r>
      <w:r w:rsidR="00C6243C">
        <w:t>e número do produto (</w:t>
      </w:r>
      <w:r w:rsidR="00BA1378">
        <w:t>gerado pelo sistema</w:t>
      </w:r>
      <w:r w:rsidR="00C6243C">
        <w:t>).</w:t>
      </w:r>
    </w:p>
    <w:p w14:paraId="0C077EAE" w14:textId="77777777" w:rsidR="007B73D2" w:rsidRDefault="003739A9" w:rsidP="007E157D">
      <w:pPr>
        <w:spacing w:line="360" w:lineRule="auto"/>
        <w:ind w:left="1843" w:firstLine="0"/>
      </w:pPr>
      <w:r>
        <w:t>6</w:t>
      </w:r>
      <w:r w:rsidR="00A62023">
        <w:t>.2.1</w:t>
      </w:r>
      <w:r w:rsidR="007B73D2">
        <w:t xml:space="preserve"> </w:t>
      </w:r>
      <w:r w:rsidR="0011407F">
        <w:t xml:space="preserve">O sistema deve inserir no ato da inclusão de </w:t>
      </w:r>
      <w:r w:rsidR="007B73D2">
        <w:t xml:space="preserve">um produto a data de cadastro, </w:t>
      </w:r>
      <w:r w:rsidR="0011407F">
        <w:t>e r</w:t>
      </w:r>
      <w:r w:rsidR="005151D7">
        <w:t>egistrar data da última</w:t>
      </w:r>
      <w:r w:rsidR="0011407F">
        <w:t xml:space="preserve"> alteração d</w:t>
      </w:r>
      <w:r w:rsidR="007B73D2">
        <w:t xml:space="preserve">o valor </w:t>
      </w:r>
      <w:r w:rsidR="0011407F">
        <w:t>de venda</w:t>
      </w:r>
      <w:r w:rsidR="007B73D2">
        <w:t>.</w:t>
      </w:r>
    </w:p>
    <w:p w14:paraId="1693835C" w14:textId="77777777" w:rsidR="00CC092B" w:rsidRDefault="003739A9" w:rsidP="007E157D">
      <w:pPr>
        <w:spacing w:after="221" w:line="360" w:lineRule="auto"/>
        <w:ind w:left="1134" w:hanging="313"/>
      </w:pPr>
      <w:r>
        <w:tab/>
        <w:t>6</w:t>
      </w:r>
      <w:r w:rsidR="00CC092B">
        <w:t xml:space="preserve">.3 O sistema deve </w:t>
      </w:r>
      <w:r w:rsidR="00FB4276">
        <w:t>permitir a alteração dos campos, exceto</w:t>
      </w:r>
      <w:r w:rsidR="00CC092B">
        <w:t xml:space="preserve"> o número</w:t>
      </w:r>
      <w:r w:rsidR="00186BC7">
        <w:t xml:space="preserve"> do produto</w:t>
      </w:r>
      <w:r w:rsidR="00CC092B">
        <w:t>.</w:t>
      </w:r>
    </w:p>
    <w:p w14:paraId="34232DB6" w14:textId="77777777" w:rsidR="00553B97" w:rsidRDefault="003739A9" w:rsidP="007E157D">
      <w:pPr>
        <w:spacing w:after="221" w:line="360" w:lineRule="auto"/>
        <w:ind w:left="1843" w:firstLine="0"/>
        <w:jc w:val="left"/>
      </w:pPr>
      <w:r>
        <w:t>6</w:t>
      </w:r>
      <w:r w:rsidR="00553B97">
        <w:t>.3.1  Para alterar deve</w:t>
      </w:r>
      <w:r w:rsidR="00606B49">
        <w:t>-se</w:t>
      </w:r>
      <w:r w:rsidR="00553B97">
        <w:t xml:space="preserve"> inserir o </w:t>
      </w:r>
      <w:r w:rsidR="00BA419A">
        <w:t>número</w:t>
      </w:r>
      <w:r w:rsidR="00553B97">
        <w:t xml:space="preserve"> ou o</w:t>
      </w:r>
      <w:r w:rsidR="000B7F0D">
        <w:t xml:space="preserve"> nome do produto para localiza-lo</w:t>
      </w:r>
      <w:r w:rsidR="00553B97">
        <w:t>.</w:t>
      </w:r>
    </w:p>
    <w:p w14:paraId="449D73AC" w14:textId="77777777" w:rsidR="00186BC7" w:rsidRDefault="003739A9" w:rsidP="007E157D">
      <w:pPr>
        <w:spacing w:after="221" w:line="360" w:lineRule="auto"/>
        <w:ind w:left="1134" w:hanging="313"/>
      </w:pPr>
      <w:r>
        <w:tab/>
        <w:t>6</w:t>
      </w:r>
      <w:r w:rsidR="00606B49">
        <w:t xml:space="preserve">.4 O sistema </w:t>
      </w:r>
      <w:r w:rsidR="00186BC7">
        <w:t xml:space="preserve">deve permitir a exclusão </w:t>
      </w:r>
      <w:r w:rsidR="00390147">
        <w:t>de um produto</w:t>
      </w:r>
      <w:r w:rsidR="006C54FA">
        <w:t xml:space="preserve">, somente se </w:t>
      </w:r>
      <w:r w:rsidR="00606B49">
        <w:t xml:space="preserve">o mesmo não </w:t>
      </w:r>
      <w:r w:rsidR="006C54FA">
        <w:t>estiver sido utilizado em nenhuma</w:t>
      </w:r>
      <w:r w:rsidR="00606B49">
        <w:t xml:space="preserve"> ordem de serviço</w:t>
      </w:r>
      <w:r w:rsidR="00186BC7">
        <w:t>.</w:t>
      </w:r>
    </w:p>
    <w:p w14:paraId="676B79CB" w14:textId="77777777" w:rsidR="00C94263" w:rsidRDefault="00186BC7" w:rsidP="007E157D">
      <w:pPr>
        <w:spacing w:after="221" w:line="360" w:lineRule="auto"/>
        <w:ind w:left="1134" w:hanging="313"/>
        <w:jc w:val="left"/>
      </w:pPr>
      <w:r>
        <w:tab/>
      </w:r>
      <w:r w:rsidR="003739A9">
        <w:t>6</w:t>
      </w:r>
      <w:r w:rsidR="00390147">
        <w:t>.5</w:t>
      </w:r>
      <w:r w:rsidR="005676C1">
        <w:t xml:space="preserve"> Para a consulta de um produto deve ser inserido número do produto ou nome do mesmo. </w:t>
      </w:r>
    </w:p>
    <w:p w14:paraId="212C3CE9" w14:textId="77777777" w:rsidR="00F02CCF" w:rsidRPr="00902117" w:rsidRDefault="003739A9" w:rsidP="007E157D">
      <w:pPr>
        <w:spacing w:after="221" w:line="360" w:lineRule="auto"/>
        <w:ind w:left="1134" w:hanging="313"/>
        <w:jc w:val="left"/>
      </w:pPr>
      <w:r>
        <w:tab/>
        <w:t>6</w:t>
      </w:r>
      <w:r w:rsidR="00F02CCF">
        <w:t>.6 A função de cadastrar produtos estará disponível tanto para o gerente, quanto para o funcionário.</w:t>
      </w:r>
    </w:p>
    <w:p w14:paraId="39297A28" w14:textId="77777777" w:rsidR="00C6243C" w:rsidRDefault="003739A9" w:rsidP="007E157D">
      <w:pPr>
        <w:pStyle w:val="Ttulo3"/>
        <w:spacing w:line="360" w:lineRule="auto"/>
      </w:pPr>
      <w:bookmarkStart w:id="37" w:name="_Toc468050473"/>
      <w:r>
        <w:t>RF07</w:t>
      </w:r>
      <w:r w:rsidR="00672034">
        <w:t xml:space="preserve"> – Cadastrar S</w:t>
      </w:r>
      <w:r w:rsidR="003E23F3">
        <w:t>erviço</w:t>
      </w:r>
      <w:bookmarkEnd w:id="37"/>
    </w:p>
    <w:p w14:paraId="07401D43" w14:textId="77777777" w:rsidR="00C6243C" w:rsidRDefault="003739A9" w:rsidP="0083455F">
      <w:pPr>
        <w:spacing w:line="360" w:lineRule="auto"/>
      </w:pPr>
      <w:r>
        <w:t>7</w:t>
      </w:r>
      <w:r w:rsidR="00C6243C">
        <w:t>.1 O sistema</w:t>
      </w:r>
      <w:r w:rsidR="000B7F0D">
        <w:t xml:space="preserve"> deve permitir incluir,</w:t>
      </w:r>
      <w:r w:rsidR="00C6243C">
        <w:t xml:space="preserve"> alterar</w:t>
      </w:r>
      <w:r w:rsidR="00606B49">
        <w:t>, excluir</w:t>
      </w:r>
      <w:r w:rsidR="00C6243C">
        <w:t xml:space="preserve"> e consultar os serviços</w:t>
      </w:r>
      <w:r w:rsidR="00AD3B8D">
        <w:t xml:space="preserve"> oferecidos pela oficina</w:t>
      </w:r>
      <w:r w:rsidR="00C6243C">
        <w:t>.</w:t>
      </w:r>
    </w:p>
    <w:p w14:paraId="41AF46D1" w14:textId="77777777" w:rsidR="00C6243C" w:rsidRDefault="003739A9" w:rsidP="0083455F">
      <w:pPr>
        <w:spacing w:line="360" w:lineRule="auto"/>
      </w:pPr>
      <w:r>
        <w:t>7</w:t>
      </w:r>
      <w:r w:rsidR="00C6243C">
        <w:t xml:space="preserve">.2 </w:t>
      </w:r>
      <w:r w:rsidR="005F25D8" w:rsidRPr="005F25D8">
        <w:t xml:space="preserve">O sistema deve solicitar para o cadastro de </w:t>
      </w:r>
      <w:r w:rsidR="005F25D8">
        <w:t>serviço</w:t>
      </w:r>
      <w:r w:rsidR="005F25D8" w:rsidRPr="005F25D8">
        <w:t xml:space="preserve"> os seguintes campos:</w:t>
      </w:r>
      <w:r w:rsidR="00C6243C">
        <w:t xml:space="preserve"> descrição do serviço*, valor</w:t>
      </w:r>
      <w:r w:rsidR="00AA75BD">
        <w:t>*</w:t>
      </w:r>
      <w:r w:rsidR="005F25D8">
        <w:t>,</w:t>
      </w:r>
      <w:r w:rsidR="00C6243C">
        <w:t xml:space="preserve"> </w:t>
      </w:r>
      <w:r w:rsidR="0083455F">
        <w:t xml:space="preserve">data de cadastro (data do sistema) </w:t>
      </w:r>
      <w:r w:rsidR="00C6243C">
        <w:t>e número do serviço (</w:t>
      </w:r>
      <w:r w:rsidR="00A564DC" w:rsidRPr="005F25D8">
        <w:t>gerado pelo sistema</w:t>
      </w:r>
      <w:r w:rsidR="00C6243C">
        <w:t>).</w:t>
      </w:r>
    </w:p>
    <w:p w14:paraId="7C3C9198" w14:textId="77777777" w:rsidR="00E04115" w:rsidRDefault="003739A9" w:rsidP="006C54FA">
      <w:pPr>
        <w:spacing w:line="360" w:lineRule="auto"/>
        <w:ind w:left="2001" w:firstLine="0"/>
      </w:pPr>
      <w:r>
        <w:t>7</w:t>
      </w:r>
      <w:r w:rsidR="00245A8F">
        <w:t>.2.1</w:t>
      </w:r>
      <w:r w:rsidR="00C36337">
        <w:t xml:space="preserve"> </w:t>
      </w:r>
      <w:r w:rsidR="00E04115">
        <w:t>O sistema deve inserir no ato da inclusão de um serviço a data de cadastro, e registrar data da última alteração do valor do mesmo.</w:t>
      </w:r>
    </w:p>
    <w:p w14:paraId="3AAA73F9" w14:textId="77777777" w:rsidR="00186BC7" w:rsidRDefault="003739A9" w:rsidP="0083455F">
      <w:pPr>
        <w:spacing w:line="360" w:lineRule="auto"/>
      </w:pPr>
      <w:r>
        <w:lastRenderedPageBreak/>
        <w:t>7</w:t>
      </w:r>
      <w:r w:rsidR="00186BC7">
        <w:t>.3 O siste</w:t>
      </w:r>
      <w:r w:rsidR="006C54FA">
        <w:t xml:space="preserve">ma </w:t>
      </w:r>
      <w:r w:rsidR="00186BC7">
        <w:t>deve permitir a exclusão de um serviç</w:t>
      </w:r>
      <w:r w:rsidR="005F25D8">
        <w:t>o</w:t>
      </w:r>
      <w:r w:rsidR="006C54FA">
        <w:t>, somente se o mesmo não estiver sido vinculado a nenhuma ordem de serviço</w:t>
      </w:r>
      <w:r w:rsidR="00186BC7">
        <w:t>.</w:t>
      </w:r>
    </w:p>
    <w:p w14:paraId="382FE5C2" w14:textId="77777777" w:rsidR="00C94263" w:rsidRDefault="003739A9" w:rsidP="0083455F">
      <w:pPr>
        <w:spacing w:line="360" w:lineRule="auto"/>
      </w:pPr>
      <w:r>
        <w:t>7</w:t>
      </w:r>
      <w:r w:rsidR="00186BC7">
        <w:t>.4 O sistema não deve permitir a alteração do número do servi</w:t>
      </w:r>
      <w:r w:rsidR="005F25D8">
        <w:t>ço, que é gerado pelo sistema</w:t>
      </w:r>
      <w:r w:rsidR="00186BC7">
        <w:t xml:space="preserve">. </w:t>
      </w:r>
    </w:p>
    <w:p w14:paraId="208E1633" w14:textId="77777777" w:rsidR="004E2910" w:rsidRDefault="003739A9" w:rsidP="0083455F">
      <w:pPr>
        <w:spacing w:line="360" w:lineRule="auto"/>
      </w:pPr>
      <w:r>
        <w:t>7</w:t>
      </w:r>
      <w:r w:rsidR="005676C1">
        <w:t>.5 Para a consulta de um serviço deve ser inserido número do serviço ou descrição do mesmo.</w:t>
      </w:r>
    </w:p>
    <w:p w14:paraId="05F66A63" w14:textId="77777777" w:rsidR="00F02CCF" w:rsidRDefault="003739A9" w:rsidP="0083455F">
      <w:pPr>
        <w:spacing w:line="360" w:lineRule="auto"/>
      </w:pPr>
      <w:r>
        <w:t>7</w:t>
      </w:r>
      <w:r w:rsidR="00F02CCF">
        <w:t>.6 A função de cadastrar serviços estará disponível tanto para o gerente, quanto para o funcionário.</w:t>
      </w:r>
    </w:p>
    <w:p w14:paraId="595C12DB" w14:textId="77777777" w:rsidR="00C6243C" w:rsidRDefault="003739A9" w:rsidP="007E157D">
      <w:pPr>
        <w:pStyle w:val="Ttulo3"/>
        <w:spacing w:line="360" w:lineRule="auto"/>
      </w:pPr>
      <w:bookmarkStart w:id="38" w:name="_Toc468050474"/>
      <w:r>
        <w:t>RF08</w:t>
      </w:r>
      <w:r w:rsidR="00C6243C">
        <w:t xml:space="preserve"> – Gerar ordem de serviço</w:t>
      </w:r>
      <w:bookmarkEnd w:id="38"/>
    </w:p>
    <w:p w14:paraId="3C4C52EB" w14:textId="77777777" w:rsidR="00C6243C" w:rsidRDefault="003739A9" w:rsidP="001F0E6B">
      <w:pPr>
        <w:spacing w:line="360" w:lineRule="auto"/>
        <w:ind w:left="1123" w:right="51" w:firstLine="0"/>
      </w:pPr>
      <w:r>
        <w:t>8</w:t>
      </w:r>
      <w:r w:rsidR="00C6243C">
        <w:t>.1 O sistema deve permitir a inclusão</w:t>
      </w:r>
      <w:r w:rsidR="00FB4276">
        <w:t>, alteração, cancelamento</w:t>
      </w:r>
      <w:r w:rsidR="001964B2">
        <w:t>, recebimento</w:t>
      </w:r>
      <w:r w:rsidR="00FB4276">
        <w:t xml:space="preserve"> e</w:t>
      </w:r>
      <w:r w:rsidR="002638E2">
        <w:t xml:space="preserve"> consulta</w:t>
      </w:r>
      <w:r w:rsidR="00C6243C">
        <w:t xml:space="preserve"> das ordens de serviços.</w:t>
      </w:r>
    </w:p>
    <w:p w14:paraId="5715E8C5" w14:textId="77777777" w:rsidR="00C6243C" w:rsidRPr="005F42D1" w:rsidRDefault="003739A9" w:rsidP="001F0E6B">
      <w:pPr>
        <w:spacing w:line="360" w:lineRule="auto"/>
        <w:ind w:left="1123" w:right="612" w:firstLine="0"/>
        <w:rPr>
          <w:vertAlign w:val="subscript"/>
        </w:rPr>
      </w:pPr>
      <w:r>
        <w:t>8</w:t>
      </w:r>
      <w:r w:rsidR="00D67856">
        <w:t>.2 A</w:t>
      </w:r>
      <w:r w:rsidR="00C6243C">
        <w:t xml:space="preserve"> função</w:t>
      </w:r>
      <w:r w:rsidR="00D67856">
        <w:t xml:space="preserve"> de gerar ordem de serviço</w:t>
      </w:r>
      <w:r w:rsidR="00C6243C">
        <w:t xml:space="preserve"> estará disponível tanto para o gerente quanto para o funcionário.</w:t>
      </w:r>
    </w:p>
    <w:p w14:paraId="7E8FC0E1" w14:textId="07BB2D50" w:rsidR="00C6243C" w:rsidRDefault="003739A9" w:rsidP="001F0E6B">
      <w:pPr>
        <w:spacing w:line="360" w:lineRule="auto"/>
        <w:ind w:left="1123" w:right="612" w:firstLine="0"/>
      </w:pPr>
      <w:r>
        <w:t>8</w:t>
      </w:r>
      <w:r w:rsidR="00C6243C">
        <w:t>.3 Para a i</w:t>
      </w:r>
      <w:r w:rsidR="006A3DF0">
        <w:t>nclusão de uma ordem de serviço</w:t>
      </w:r>
      <w:r w:rsidR="00C6243C">
        <w:t xml:space="preserve"> serão necessários os seguintes dados: cliente (pré-cadastrado)</w:t>
      </w:r>
      <w:r w:rsidR="005D496D">
        <w:t>*</w:t>
      </w:r>
      <w:r w:rsidR="008F56F3">
        <w:t>,</w:t>
      </w:r>
      <w:r w:rsidR="00C6243C">
        <w:t xml:space="preserve"> número da ordem de serviço</w:t>
      </w:r>
      <w:r w:rsidR="00E65E27">
        <w:t>*</w:t>
      </w:r>
      <w:r w:rsidR="00C6243C">
        <w:t xml:space="preserve"> (</w:t>
      </w:r>
      <w:r w:rsidR="002F5E49" w:rsidRPr="001519D8">
        <w:t>gerado pelo sistema</w:t>
      </w:r>
      <w:r w:rsidR="005D496D">
        <w:t>), data</w:t>
      </w:r>
      <w:r w:rsidR="0054195F">
        <w:t xml:space="preserve"> de abertura</w:t>
      </w:r>
      <w:r w:rsidR="00F40359">
        <w:t>*</w:t>
      </w:r>
      <w:r w:rsidR="005D496D">
        <w:t>, veículo</w:t>
      </w:r>
      <w:r w:rsidR="005606D7">
        <w:t xml:space="preserve"> </w:t>
      </w:r>
      <w:r w:rsidR="00D9751D">
        <w:t>(pré-cadastrado)</w:t>
      </w:r>
      <w:r w:rsidR="00201AF3">
        <w:t>*</w:t>
      </w:r>
      <w:r w:rsidR="005D496D">
        <w:t xml:space="preserve">, </w:t>
      </w:r>
      <w:r w:rsidR="00C6243C">
        <w:t xml:space="preserve">quilometragem </w:t>
      </w:r>
      <w:r w:rsidR="00847649">
        <w:t>atual</w:t>
      </w:r>
      <w:r w:rsidR="00C6243C">
        <w:t>, produtos utilizados (pré-cadastrado</w:t>
      </w:r>
      <w:r w:rsidR="005606D7">
        <w:t>s), serviços (pré-cadastrados),</w:t>
      </w:r>
      <w:r w:rsidR="00C6243C">
        <w:t xml:space="preserve"> mecânico</w:t>
      </w:r>
      <w:r w:rsidR="00D22B4F">
        <w:t>s</w:t>
      </w:r>
      <w:r w:rsidR="007C4A46">
        <w:t>*</w:t>
      </w:r>
      <w:r w:rsidR="00C6243C">
        <w:t xml:space="preserve">, status </w:t>
      </w:r>
      <w:r w:rsidR="003325E8">
        <w:t xml:space="preserve">da ordem de serviço </w:t>
      </w:r>
      <w:r w:rsidR="00C6243C">
        <w:t>(aberto, fechado</w:t>
      </w:r>
      <w:r w:rsidR="000B0642">
        <w:t xml:space="preserve"> e cancelado</w:t>
      </w:r>
      <w:r w:rsidR="005606D7">
        <w:t>), data de fechamento.</w:t>
      </w:r>
    </w:p>
    <w:p w14:paraId="6BE7667B" w14:textId="77777777" w:rsidR="00C94263" w:rsidRDefault="003739A9" w:rsidP="007E157D">
      <w:pPr>
        <w:spacing w:line="360" w:lineRule="auto"/>
        <w:ind w:left="1843" w:right="613" w:firstLine="0"/>
      </w:pPr>
      <w:r>
        <w:t>8</w:t>
      </w:r>
      <w:r w:rsidR="00C6243C">
        <w:t>.3.1</w:t>
      </w:r>
      <w:r w:rsidR="00C94263">
        <w:t xml:space="preserve"> Podem ser cadastrados mais de um ser</w:t>
      </w:r>
      <w:r w:rsidR="00F40359">
        <w:t>viço em uma ordem de serviço, podendo ter somente um mecânico por serviço.</w:t>
      </w:r>
      <w:r w:rsidR="00C94263">
        <w:t xml:space="preserve"> </w:t>
      </w:r>
      <w:r w:rsidR="00C6243C">
        <w:t xml:space="preserve"> </w:t>
      </w:r>
    </w:p>
    <w:p w14:paraId="27536882" w14:textId="77777777" w:rsidR="008F56F3" w:rsidRDefault="00672034" w:rsidP="007E157D">
      <w:pPr>
        <w:spacing w:line="360" w:lineRule="auto"/>
        <w:ind w:left="1843" w:right="613" w:firstLine="0"/>
      </w:pPr>
      <w:r>
        <w:t>8.3.2 Apó</w:t>
      </w:r>
      <w:r w:rsidR="008F56F3">
        <w:t>s a entrada do dado cliente, o sistema deve apresentar o nome e o CPF/CNPJ e telefone.</w:t>
      </w:r>
    </w:p>
    <w:p w14:paraId="45DD0563" w14:textId="14D927AB" w:rsidR="00672034" w:rsidRDefault="00672034" w:rsidP="007E157D">
      <w:pPr>
        <w:spacing w:line="360" w:lineRule="auto"/>
        <w:ind w:left="1843" w:right="613" w:firstLine="0"/>
      </w:pPr>
      <w:r>
        <w:t>8.3.3 Após a entrada do dado veículo, o sistema deve apresentar a marcar, o modelo, placa e cor do veículo</w:t>
      </w:r>
      <w:r w:rsidR="0025427E">
        <w:t>, e</w:t>
      </w:r>
      <w:r w:rsidR="000D2EB4">
        <w:t xml:space="preserve"> aceitar apenas um veiculo por Ordem de Serviço.</w:t>
      </w:r>
    </w:p>
    <w:p w14:paraId="4B248FB7" w14:textId="77777777" w:rsidR="00C6243C" w:rsidRDefault="003739A9" w:rsidP="007E157D">
      <w:pPr>
        <w:spacing w:line="360" w:lineRule="auto"/>
        <w:ind w:left="1843" w:right="613" w:firstLine="0"/>
      </w:pPr>
      <w:r>
        <w:lastRenderedPageBreak/>
        <w:t>8</w:t>
      </w:r>
      <w:r w:rsidR="0081502E">
        <w:t>.3.4</w:t>
      </w:r>
      <w:r w:rsidR="00C94263">
        <w:t xml:space="preserve"> </w:t>
      </w:r>
      <w:r w:rsidR="00C6243C">
        <w:t>Os dados pré-cadastrados em caso de não estarem ca</w:t>
      </w:r>
      <w:r w:rsidR="005D496D">
        <w:t>dastrados poderá ser realizado o cadastro do mesmo</w:t>
      </w:r>
      <w:r w:rsidR="00C6243C">
        <w:t xml:space="preserve"> no ato da funcionalidade gerar ordem de serviços</w:t>
      </w:r>
      <w:r w:rsidR="002B780F">
        <w:t>, considerando as regras de cadastro dos mesmos</w:t>
      </w:r>
      <w:r w:rsidR="00AE142A">
        <w:t>.</w:t>
      </w:r>
    </w:p>
    <w:p w14:paraId="54AA36C5" w14:textId="77777777" w:rsidR="00C6243C" w:rsidRDefault="003739A9" w:rsidP="007E157D">
      <w:pPr>
        <w:spacing w:line="360" w:lineRule="auto"/>
        <w:ind w:left="1843" w:right="613" w:firstLine="0"/>
      </w:pPr>
      <w:r>
        <w:t>8</w:t>
      </w:r>
      <w:r w:rsidR="00C6243C">
        <w:t>.3.</w:t>
      </w:r>
      <w:r w:rsidR="00FA0105">
        <w:t>5</w:t>
      </w:r>
      <w:r w:rsidR="00C6243C">
        <w:t xml:space="preserve"> </w:t>
      </w:r>
      <w:r w:rsidR="004B12CA">
        <w:t xml:space="preserve"> </w:t>
      </w:r>
      <w:r w:rsidR="000B0642">
        <w:t xml:space="preserve">Ao criar uma ordem, devera ser atribuído ao status a opção “aberto”. </w:t>
      </w:r>
      <w:r w:rsidR="00927F5A">
        <w:t xml:space="preserve">Enquanto uma ordem estiver com </w:t>
      </w:r>
      <w:r w:rsidR="00C6243C">
        <w:t xml:space="preserve">status em aberto, </w:t>
      </w:r>
      <w:r w:rsidR="00927F5A">
        <w:t>o sistema deve permitir</w:t>
      </w:r>
      <w:r w:rsidR="0054195F">
        <w:t xml:space="preserve"> </w:t>
      </w:r>
      <w:r w:rsidR="00C6243C">
        <w:t>ser incluído ou excluído mecânico</w:t>
      </w:r>
      <w:r w:rsidR="00F40359">
        <w:t xml:space="preserve">, </w:t>
      </w:r>
      <w:r w:rsidR="00B717A7">
        <w:t>serviço</w:t>
      </w:r>
      <w:r w:rsidR="00F40359">
        <w:t xml:space="preserve"> e produtos</w:t>
      </w:r>
      <w:r w:rsidR="00C6243C">
        <w:t>.</w:t>
      </w:r>
    </w:p>
    <w:p w14:paraId="210414DC" w14:textId="77777777" w:rsidR="006C4CB3" w:rsidRDefault="003739A9" w:rsidP="007E157D">
      <w:pPr>
        <w:spacing w:line="360" w:lineRule="auto"/>
        <w:ind w:left="1134" w:right="613" w:firstLine="0"/>
      </w:pPr>
      <w:r>
        <w:t>8</w:t>
      </w:r>
      <w:r w:rsidR="00131423">
        <w:t>.4</w:t>
      </w:r>
      <w:r w:rsidR="00E545D7">
        <w:t xml:space="preserve"> A ordem de serviço após ser preenchida poderá ser impressa ou gerar um arquivo pdf</w:t>
      </w:r>
      <w:r w:rsidR="006C4CB3">
        <w:t>.</w:t>
      </w:r>
    </w:p>
    <w:p w14:paraId="34A107FA" w14:textId="77777777" w:rsidR="006C4CB3" w:rsidRDefault="003739A9" w:rsidP="007E157D">
      <w:pPr>
        <w:spacing w:line="360" w:lineRule="auto"/>
        <w:ind w:left="2001" w:right="612" w:firstLine="0"/>
      </w:pPr>
      <w:r>
        <w:t>8</w:t>
      </w:r>
      <w:r w:rsidR="006C4CB3">
        <w:t xml:space="preserve">.4.1 Para a impressão serão necessários </w:t>
      </w:r>
      <w:r w:rsidR="00E545D7">
        <w:t>os seguintes dados:</w:t>
      </w:r>
      <w:r w:rsidR="006C4CB3">
        <w:t xml:space="preserve"> </w:t>
      </w:r>
      <w:r w:rsidR="00C35286">
        <w:t>nome do cliente, número da ordem de serviço</w:t>
      </w:r>
      <w:r w:rsidR="006C4CB3">
        <w:t>, data</w:t>
      </w:r>
      <w:r w:rsidR="0054195F">
        <w:t xml:space="preserve"> de abertura</w:t>
      </w:r>
      <w:r w:rsidR="006C4CB3">
        <w:t>,</w:t>
      </w:r>
      <w:r w:rsidR="0054195F">
        <w:t xml:space="preserve"> data de fechamento,</w:t>
      </w:r>
      <w:r w:rsidR="00A75072">
        <w:t xml:space="preserve"> modelo do veículo,</w:t>
      </w:r>
      <w:r w:rsidR="006C4CB3">
        <w:t xml:space="preserve"> </w:t>
      </w:r>
      <w:r w:rsidR="00A75072">
        <w:t xml:space="preserve">marca do veículo, </w:t>
      </w:r>
      <w:r w:rsidR="0054195F">
        <w:t>placa, quilometragem atual,</w:t>
      </w:r>
      <w:r w:rsidR="006C4CB3">
        <w:t xml:space="preserve"> produtos </w:t>
      </w:r>
      <w:r w:rsidR="0054195F">
        <w:t>utilizados</w:t>
      </w:r>
      <w:r w:rsidR="006C4CB3">
        <w:t>, serviço</w:t>
      </w:r>
      <w:r w:rsidR="0054195F">
        <w:t>s</w:t>
      </w:r>
      <w:r w:rsidR="008A544E">
        <w:t xml:space="preserve"> executados</w:t>
      </w:r>
      <w:r w:rsidR="006C4CB3">
        <w:t>, valor total, mecânico</w:t>
      </w:r>
      <w:r w:rsidR="0054195F">
        <w:t>(s)</w:t>
      </w:r>
      <w:r w:rsidR="00D35225">
        <w:t>.</w:t>
      </w:r>
    </w:p>
    <w:p w14:paraId="20BBC34F" w14:textId="77777777" w:rsidR="00131423" w:rsidRDefault="003739A9" w:rsidP="007E157D">
      <w:pPr>
        <w:spacing w:line="360" w:lineRule="auto"/>
        <w:ind w:left="1230" w:right="613" w:firstLine="0"/>
      </w:pPr>
      <w:r>
        <w:t>8</w:t>
      </w:r>
      <w:r w:rsidR="00742303">
        <w:t xml:space="preserve">.5 </w:t>
      </w:r>
      <w:r w:rsidR="00131423">
        <w:t>O sistema não deve permitir a exclu</w:t>
      </w:r>
      <w:r w:rsidR="00D35225">
        <w:t>são de uma ordem de serviço, porém pode ser cancelada</w:t>
      </w:r>
      <w:r w:rsidR="000B0642">
        <w:t>, mudando seu estatus para “cancelado” e solicitando nesse momento a data do fechamento e uma observação sobre o motivo do cancelamento</w:t>
      </w:r>
      <w:r w:rsidR="00D35225">
        <w:t>.</w:t>
      </w:r>
    </w:p>
    <w:p w14:paraId="5E407E19" w14:textId="2864D6A2" w:rsidR="006A3DF0" w:rsidRDefault="003739A9" w:rsidP="000F7C32">
      <w:pPr>
        <w:spacing w:line="360" w:lineRule="auto"/>
        <w:ind w:left="1276" w:right="613" w:firstLine="0"/>
      </w:pPr>
      <w:r>
        <w:t>8</w:t>
      </w:r>
      <w:r w:rsidR="00742303">
        <w:t>.6</w:t>
      </w:r>
      <w:r w:rsidR="005676C1">
        <w:t xml:space="preserve"> </w:t>
      </w:r>
      <w:r w:rsidR="006B479A">
        <w:t>A</w:t>
      </w:r>
      <w:r w:rsidR="005676C1">
        <w:t xml:space="preserve"> consulta de uma ordem de serviço deve ser </w:t>
      </w:r>
      <w:r w:rsidR="006B479A">
        <w:t xml:space="preserve">por: </w:t>
      </w:r>
      <w:r w:rsidR="005676C1">
        <w:t xml:space="preserve">número da ordem </w:t>
      </w:r>
      <w:r w:rsidR="000132AA">
        <w:t xml:space="preserve">de serviço, </w:t>
      </w:r>
      <w:r w:rsidR="005A0F37">
        <w:t xml:space="preserve">ou </w:t>
      </w:r>
      <w:r w:rsidR="000132AA">
        <w:t>nome do cliente,</w:t>
      </w:r>
      <w:r w:rsidR="005676C1">
        <w:t xml:space="preserve"> data</w:t>
      </w:r>
      <w:r w:rsidR="000132AA">
        <w:t xml:space="preserve"> de abertura</w:t>
      </w:r>
      <w:r w:rsidR="000D3D3C">
        <w:t xml:space="preserve">, </w:t>
      </w:r>
      <w:r w:rsidR="000132AA">
        <w:t>fechamento</w:t>
      </w:r>
      <w:r w:rsidR="000D3D3C">
        <w:t xml:space="preserve"> ou status</w:t>
      </w:r>
      <w:r w:rsidR="005676C1">
        <w:t xml:space="preserve">. </w:t>
      </w:r>
    </w:p>
    <w:p w14:paraId="6B325B19" w14:textId="2BEDA54E" w:rsidR="006A3DF0" w:rsidRDefault="003739A9" w:rsidP="000F7C32">
      <w:pPr>
        <w:spacing w:line="360" w:lineRule="auto"/>
        <w:ind w:left="1276" w:right="613" w:firstLine="0"/>
      </w:pPr>
      <w:r>
        <w:t>8</w:t>
      </w:r>
      <w:r w:rsidR="006A3DF0">
        <w:t>.7 Quando a ordem de serviço for fechada</w:t>
      </w:r>
      <w:r w:rsidR="008F56F3">
        <w:t xml:space="preserve">, poderá ser feito a entrada do pagamento, com </w:t>
      </w:r>
      <w:r w:rsidR="00F65B3C">
        <w:t>a entrada da data do pagamento, o valor a receber e valor pago</w:t>
      </w:r>
      <w:r w:rsidR="008F56F3">
        <w:t>.</w:t>
      </w:r>
    </w:p>
    <w:p w14:paraId="56EB673E" w14:textId="5E57B17C" w:rsidR="00F65B3C" w:rsidRDefault="00F65B3C" w:rsidP="00F65B3C">
      <w:pPr>
        <w:spacing w:line="360" w:lineRule="auto"/>
        <w:ind w:left="2124" w:right="613" w:firstLine="7"/>
      </w:pPr>
      <w:r>
        <w:t>8.7.1 O sistema deve somar o total dos valores dos serviços e dos produtos utilizados e preencher o campo “valor a receber”.</w:t>
      </w:r>
    </w:p>
    <w:p w14:paraId="05DDBC01" w14:textId="77777777" w:rsidR="00A53140" w:rsidRDefault="005676C1" w:rsidP="00A747E1">
      <w:pPr>
        <w:spacing w:line="360" w:lineRule="auto"/>
        <w:ind w:left="2124" w:right="613" w:firstLine="0"/>
      </w:pPr>
      <w:r>
        <w:t xml:space="preserve"> </w:t>
      </w:r>
    </w:p>
    <w:p w14:paraId="268237D3" w14:textId="77777777" w:rsidR="00F02CCF" w:rsidRDefault="00F02CCF" w:rsidP="007E157D">
      <w:pPr>
        <w:pStyle w:val="Ttulo3"/>
        <w:spacing w:line="360" w:lineRule="auto"/>
      </w:pPr>
    </w:p>
    <w:p w14:paraId="6CA45BBD" w14:textId="77777777" w:rsidR="00F02CCF" w:rsidRDefault="00F02CCF" w:rsidP="007E157D">
      <w:pPr>
        <w:pStyle w:val="Ttulo3"/>
        <w:spacing w:line="360" w:lineRule="auto"/>
      </w:pPr>
    </w:p>
    <w:p w14:paraId="78604370" w14:textId="77777777" w:rsidR="00D22B4F" w:rsidRPr="00D22B4F" w:rsidRDefault="00C6243C" w:rsidP="00F02CCF">
      <w:pPr>
        <w:pStyle w:val="Ttulo3"/>
        <w:spacing w:line="360" w:lineRule="auto"/>
      </w:pPr>
      <w:bookmarkStart w:id="39" w:name="_Toc468050475"/>
      <w:r w:rsidRPr="00832E4D">
        <w:t>RF</w:t>
      </w:r>
      <w:r w:rsidR="003739A9">
        <w:t>09</w:t>
      </w:r>
      <w:r>
        <w:t xml:space="preserve"> </w:t>
      </w:r>
      <w:r w:rsidRPr="00371370">
        <w:t>–</w:t>
      </w:r>
      <w:r>
        <w:t xml:space="preserve"> </w:t>
      </w:r>
      <w:r w:rsidRPr="00832E4D">
        <w:t xml:space="preserve">Gerar </w:t>
      </w:r>
      <w:r w:rsidR="001C37C7">
        <w:t xml:space="preserve">relatório de </w:t>
      </w:r>
      <w:r w:rsidRPr="00832E4D">
        <w:t>comissão</w:t>
      </w:r>
      <w:bookmarkEnd w:id="39"/>
    </w:p>
    <w:p w14:paraId="2008218A" w14:textId="77777777" w:rsidR="00C6243C" w:rsidRDefault="003739A9" w:rsidP="007E157D">
      <w:pPr>
        <w:spacing w:line="360" w:lineRule="auto"/>
        <w:ind w:left="1134" w:right="612" w:firstLine="0"/>
      </w:pPr>
      <w:r>
        <w:t>9</w:t>
      </w:r>
      <w:r w:rsidR="00C6243C">
        <w:t>.1 O sistema deve</w:t>
      </w:r>
      <w:r w:rsidR="004B359D">
        <w:t xml:space="preserve"> permitir consulta</w:t>
      </w:r>
      <w:r w:rsidR="00C6243C">
        <w:t xml:space="preserve"> </w:t>
      </w:r>
      <w:r w:rsidR="00DC0C76">
        <w:t xml:space="preserve">referente </w:t>
      </w:r>
      <w:r w:rsidR="000132AA">
        <w:t>a comissão dos</w:t>
      </w:r>
      <w:r w:rsidR="00C6243C">
        <w:t xml:space="preserve"> mecânico</w:t>
      </w:r>
      <w:r w:rsidR="00DC0C76">
        <w:t>s</w:t>
      </w:r>
      <w:r w:rsidR="00C6243C">
        <w:t>.</w:t>
      </w:r>
    </w:p>
    <w:p w14:paraId="72FB7CBA" w14:textId="3F8ADDDE" w:rsidR="00C6243C" w:rsidRDefault="003739A9" w:rsidP="007E157D">
      <w:pPr>
        <w:spacing w:line="360" w:lineRule="auto"/>
        <w:ind w:left="1134" w:right="612" w:firstLine="10"/>
      </w:pPr>
      <w:r>
        <w:t>9</w:t>
      </w:r>
      <w:r w:rsidR="008724F7">
        <w:t xml:space="preserve">.2 </w:t>
      </w:r>
      <w:r w:rsidR="00C6243C">
        <w:t>O sistema deve g</w:t>
      </w:r>
      <w:r w:rsidR="00E66145">
        <w:t>erar um relatório de comissões quando solicitado pelo gerente</w:t>
      </w:r>
      <w:r w:rsidR="00695835">
        <w:t xml:space="preserve">, considerando como </w:t>
      </w:r>
      <w:r w:rsidR="000132AA">
        <w:t>referência</w:t>
      </w:r>
      <w:r w:rsidR="00695835">
        <w:t xml:space="preserve"> </w:t>
      </w:r>
      <w:r w:rsidR="00767D2F">
        <w:t xml:space="preserve">para calculo o filtro considerando </w:t>
      </w:r>
      <w:r w:rsidR="00695835">
        <w:t xml:space="preserve">a data </w:t>
      </w:r>
      <w:r w:rsidR="00AF1F28">
        <w:t>de fechamento do serviço</w:t>
      </w:r>
      <w:r w:rsidR="00767D2F">
        <w:t xml:space="preserve"> e para calculo as ordens de serviço com status “fechado”</w:t>
      </w:r>
    </w:p>
    <w:p w14:paraId="37BDA9FB" w14:textId="3DB0BBD7" w:rsidR="004763C9" w:rsidRDefault="003739A9" w:rsidP="004763C9">
      <w:pPr>
        <w:spacing w:line="360" w:lineRule="auto"/>
        <w:ind w:left="2060" w:right="613" w:firstLine="0"/>
      </w:pPr>
      <w:r>
        <w:t>9</w:t>
      </w:r>
      <w:r w:rsidR="00FF3406">
        <w:t xml:space="preserve">.2.1 </w:t>
      </w:r>
      <w:r w:rsidR="00C6243C">
        <w:t>O sistema deve gerar um relatório para cada mecânico com suas comissões</w:t>
      </w:r>
      <w:r w:rsidR="00F97E73">
        <w:t>, informando o nome do mecânico</w:t>
      </w:r>
      <w:r w:rsidR="000132AA">
        <w:t>, data de abertura</w:t>
      </w:r>
      <w:r w:rsidR="00CE736D">
        <w:t xml:space="preserve"> da ordem de serviço</w:t>
      </w:r>
      <w:r w:rsidR="000132AA">
        <w:t>, data de fechamento</w:t>
      </w:r>
      <w:r w:rsidR="00CE736D">
        <w:t xml:space="preserve"> da ordem de serviço</w:t>
      </w:r>
      <w:r w:rsidR="000132AA">
        <w:t>,</w:t>
      </w:r>
      <w:r w:rsidR="00D3492A">
        <w:t xml:space="preserve"> </w:t>
      </w:r>
      <w:r w:rsidR="00F1248D">
        <w:t xml:space="preserve">nome do cliente e </w:t>
      </w:r>
      <w:r w:rsidR="00850617">
        <w:t xml:space="preserve">o </w:t>
      </w:r>
      <w:r w:rsidR="00CE736D">
        <w:t>serviço feito pelo mecânico naquela ordem de serviço</w:t>
      </w:r>
      <w:r w:rsidR="00D35225">
        <w:t>.</w:t>
      </w:r>
    </w:p>
    <w:p w14:paraId="6F69E628" w14:textId="079EAC5D" w:rsidR="005D5AFF" w:rsidRDefault="003739A9" w:rsidP="008D02E5">
      <w:pPr>
        <w:spacing w:line="360" w:lineRule="auto"/>
        <w:ind w:left="2001" w:right="613" w:firstLine="0"/>
      </w:pPr>
      <w:r>
        <w:t>9</w:t>
      </w:r>
      <w:r w:rsidR="008D02E5">
        <w:t>.2.2</w:t>
      </w:r>
      <w:r w:rsidR="005D5AFF">
        <w:t xml:space="preserve"> Para calcular a comissão</w:t>
      </w:r>
      <w:r w:rsidR="004763C9">
        <w:t xml:space="preserve"> total</w:t>
      </w:r>
      <w:r w:rsidR="005D5AFF">
        <w:t xml:space="preserve"> deve-se multiplicar o valor </w:t>
      </w:r>
      <w:r w:rsidR="004763C9">
        <w:t xml:space="preserve">total da soma </w:t>
      </w:r>
      <w:r w:rsidR="005D5AFF">
        <w:t>do</w:t>
      </w:r>
      <w:r w:rsidR="004763C9">
        <w:t>s</w:t>
      </w:r>
      <w:r w:rsidR="005D5AFF">
        <w:t xml:space="preserve"> serviço</w:t>
      </w:r>
      <w:r w:rsidR="004763C9">
        <w:t>s</w:t>
      </w:r>
      <w:r w:rsidR="005D5AFF">
        <w:t xml:space="preserve"> pela porcentagem que foi vinculada ao mecânico no seu cadastro.</w:t>
      </w:r>
      <w:r w:rsidR="004763C9">
        <w:t xml:space="preserve"> A comissão total deve aparecer ao lado da soma dos serviços.</w:t>
      </w:r>
      <w:bookmarkStart w:id="40" w:name="_GoBack"/>
      <w:bookmarkEnd w:id="40"/>
    </w:p>
    <w:p w14:paraId="4CAF828B" w14:textId="2CD2C1E2" w:rsidR="00C6243C" w:rsidRDefault="003739A9" w:rsidP="007E157D">
      <w:pPr>
        <w:spacing w:line="360" w:lineRule="auto"/>
        <w:ind w:left="2060" w:right="613" w:firstLine="0"/>
      </w:pPr>
      <w:r>
        <w:t>9</w:t>
      </w:r>
      <w:r w:rsidR="005D5AFF">
        <w:t>.2.3</w:t>
      </w:r>
      <w:r w:rsidR="00FF3406">
        <w:tab/>
      </w:r>
      <w:r w:rsidR="00C6243C">
        <w:t>O relatóri</w:t>
      </w:r>
      <w:r w:rsidR="00213841">
        <w:t>o deve s</w:t>
      </w:r>
      <w:r w:rsidR="00260C25">
        <w:t>er organizado</w:t>
      </w:r>
      <w:r w:rsidR="004F1D69">
        <w:t xml:space="preserve"> em ordem crescente</w:t>
      </w:r>
      <w:r w:rsidR="00260C25">
        <w:t xml:space="preserve"> por data de fechamento.</w:t>
      </w:r>
    </w:p>
    <w:p w14:paraId="3D6F7739" w14:textId="77777777" w:rsidR="004B359D" w:rsidRDefault="003739A9" w:rsidP="007E157D">
      <w:pPr>
        <w:spacing w:line="360" w:lineRule="auto"/>
        <w:ind w:left="1134" w:right="613" w:firstLine="0"/>
      </w:pPr>
      <w:r>
        <w:t>9</w:t>
      </w:r>
      <w:r w:rsidR="00213841">
        <w:t>.3</w:t>
      </w:r>
      <w:r w:rsidR="005D5AFF">
        <w:t xml:space="preserve"> </w:t>
      </w:r>
      <w:r w:rsidR="003F3D1F">
        <w:t xml:space="preserve">O sistema deve permitir </w:t>
      </w:r>
      <w:r w:rsidR="001A0A94">
        <w:t xml:space="preserve">imprimir </w:t>
      </w:r>
      <w:r w:rsidR="002C1630">
        <w:t xml:space="preserve">o </w:t>
      </w:r>
      <w:r w:rsidR="00260C25">
        <w:t>relatório</w:t>
      </w:r>
      <w:r w:rsidR="002C1630">
        <w:t xml:space="preserve"> </w:t>
      </w:r>
      <w:r w:rsidR="001A0A94">
        <w:t xml:space="preserve">ou </w:t>
      </w:r>
      <w:r w:rsidR="003F3D1F">
        <w:t>salva</w:t>
      </w:r>
      <w:r w:rsidR="001A0A94">
        <w:t xml:space="preserve">r </w:t>
      </w:r>
      <w:r w:rsidR="003F3D1F">
        <w:t>em formato pdf.</w:t>
      </w:r>
    </w:p>
    <w:p w14:paraId="783DA995" w14:textId="77777777" w:rsidR="00F02CCF" w:rsidRDefault="003739A9" w:rsidP="007E157D">
      <w:pPr>
        <w:spacing w:line="360" w:lineRule="auto"/>
        <w:ind w:left="1134" w:right="613" w:firstLine="0"/>
      </w:pPr>
      <w:r>
        <w:t>9</w:t>
      </w:r>
      <w:r w:rsidR="00F02CCF">
        <w:t>.4  A função de gerar relatório de comissões estará disponível somente para o gerente.</w:t>
      </w:r>
    </w:p>
    <w:p w14:paraId="709FBE33" w14:textId="77777777" w:rsidR="00111D7B" w:rsidRDefault="00111D7B" w:rsidP="007E157D">
      <w:pPr>
        <w:pStyle w:val="Ttulo3"/>
        <w:spacing w:line="360" w:lineRule="auto"/>
      </w:pPr>
      <w:bookmarkStart w:id="41" w:name="_Toc468050476"/>
      <w:r w:rsidRPr="00832E4D">
        <w:t>RF</w:t>
      </w:r>
      <w:r w:rsidR="003739A9">
        <w:t>10</w:t>
      </w:r>
      <w:r>
        <w:t xml:space="preserve"> </w:t>
      </w:r>
      <w:r w:rsidRPr="00371370">
        <w:t>–</w:t>
      </w:r>
      <w:r>
        <w:t xml:space="preserve"> </w:t>
      </w:r>
      <w:r w:rsidR="00232FB2">
        <w:t>Gerar r</w:t>
      </w:r>
      <w:r>
        <w:t xml:space="preserve">elatório de </w:t>
      </w:r>
      <w:r w:rsidR="00FB3AC3">
        <w:t xml:space="preserve">ordens de </w:t>
      </w:r>
      <w:r>
        <w:t>serviços</w:t>
      </w:r>
      <w:bookmarkEnd w:id="41"/>
    </w:p>
    <w:p w14:paraId="3B509B25" w14:textId="77777777" w:rsidR="00111D7B" w:rsidRDefault="003739A9" w:rsidP="007E157D">
      <w:pPr>
        <w:spacing w:line="360" w:lineRule="auto"/>
        <w:ind w:left="1134" w:right="613" w:firstLine="0"/>
      </w:pPr>
      <w:r>
        <w:t>10</w:t>
      </w:r>
      <w:r w:rsidR="00111D7B">
        <w:t>.1  O sistema deve gerar um relatório de serviços realiza</w:t>
      </w:r>
      <w:r w:rsidR="00110803">
        <w:t>dos.</w:t>
      </w:r>
    </w:p>
    <w:p w14:paraId="1E5CB495" w14:textId="77777777" w:rsidR="00110803" w:rsidRDefault="003739A9" w:rsidP="007E157D">
      <w:pPr>
        <w:spacing w:line="360" w:lineRule="auto"/>
        <w:ind w:left="1134" w:right="613" w:firstLine="0"/>
      </w:pPr>
      <w:r>
        <w:t>10</w:t>
      </w:r>
      <w:r w:rsidR="00110803">
        <w:t xml:space="preserve">.2  O relatório pode ser gerado </w:t>
      </w:r>
      <w:r w:rsidR="00A46ECB">
        <w:t xml:space="preserve">a partir </w:t>
      </w:r>
      <w:r w:rsidR="00110803">
        <w:t>d</w:t>
      </w:r>
      <w:r w:rsidR="00696465">
        <w:t xml:space="preserve">os seguintes </w:t>
      </w:r>
      <w:r w:rsidR="00A46ECB">
        <w:t>filtros</w:t>
      </w:r>
      <w:ins w:id="42" w:author="Silvia Helena" w:date="2016-12-06T09:28:00Z">
        <w:r w:rsidR="00474D15">
          <w:t>:</w:t>
        </w:r>
      </w:ins>
      <w:del w:id="43" w:author="Silvia Helena" w:date="2016-12-06T09:28:00Z">
        <w:r w:rsidR="00110803" w:rsidDel="00474D15">
          <w:delText>.</w:delText>
        </w:r>
      </w:del>
    </w:p>
    <w:p w14:paraId="65887F4F" w14:textId="77777777" w:rsidR="00110803" w:rsidRDefault="003739A9" w:rsidP="007E157D">
      <w:pPr>
        <w:spacing w:line="360" w:lineRule="auto"/>
        <w:ind w:left="2124" w:right="613" w:firstLine="0"/>
      </w:pPr>
      <w:r>
        <w:lastRenderedPageBreak/>
        <w:t>10</w:t>
      </w:r>
      <w:r w:rsidR="00110803">
        <w:t xml:space="preserve">.2.1 O usuário escolhe </w:t>
      </w:r>
      <w:r w:rsidR="00712E58">
        <w:t xml:space="preserve">um período considerando como </w:t>
      </w:r>
      <w:r w:rsidR="00715372">
        <w:t>referência</w:t>
      </w:r>
      <w:r w:rsidR="00712E58">
        <w:t xml:space="preserve"> a </w:t>
      </w:r>
      <w:r w:rsidR="00110803">
        <w:t>data</w:t>
      </w:r>
      <w:r w:rsidR="00715372">
        <w:t xml:space="preserve"> de abertura ou fechamento das ordens de serviço.</w:t>
      </w:r>
    </w:p>
    <w:p w14:paraId="5F5E41D1" w14:textId="2EB5D772" w:rsidR="00FA7A9E" w:rsidRDefault="003739A9" w:rsidP="007E157D">
      <w:pPr>
        <w:spacing w:line="360" w:lineRule="auto"/>
        <w:ind w:left="2124" w:right="613" w:firstLine="0"/>
      </w:pPr>
      <w:r>
        <w:t>10</w:t>
      </w:r>
      <w:r w:rsidR="00F77850">
        <w:t>.2.2</w:t>
      </w:r>
      <w:r w:rsidR="00715372">
        <w:t xml:space="preserve"> </w:t>
      </w:r>
      <w:r w:rsidR="00696465">
        <w:t xml:space="preserve">O usuário escolhe um cliente e um período considerando como </w:t>
      </w:r>
      <w:r w:rsidR="00FA7A9E">
        <w:t>referência</w:t>
      </w:r>
      <w:r w:rsidR="00696465">
        <w:t xml:space="preserve"> a data</w:t>
      </w:r>
      <w:r w:rsidR="00FA7A9E" w:rsidRPr="00FA7A9E">
        <w:t xml:space="preserve"> </w:t>
      </w:r>
      <w:r w:rsidR="00FA7A9E">
        <w:t>de abertura ou fechamento das ordens de serviço.</w:t>
      </w:r>
    </w:p>
    <w:p w14:paraId="3E0FD2F5" w14:textId="77777777" w:rsidR="00223245" w:rsidRDefault="003739A9" w:rsidP="007E157D">
      <w:pPr>
        <w:spacing w:line="360" w:lineRule="auto"/>
        <w:ind w:left="1124" w:right="613" w:firstLine="0"/>
      </w:pPr>
      <w:r>
        <w:t>10</w:t>
      </w:r>
      <w:r w:rsidR="000F7C32">
        <w:t>.3</w:t>
      </w:r>
      <w:r w:rsidR="00223245">
        <w:t xml:space="preserve"> </w:t>
      </w:r>
      <w:r w:rsidR="00715372">
        <w:t>P</w:t>
      </w:r>
      <w:r w:rsidR="00223245">
        <w:t>ara to</w:t>
      </w:r>
      <w:r w:rsidR="00715372">
        <w:t>do</w:t>
      </w:r>
      <w:r w:rsidR="00223245">
        <w:t>s os filtros poderá ser selecionado o status (aberto, fechado ou ambos)</w:t>
      </w:r>
    </w:p>
    <w:p w14:paraId="001CC74A" w14:textId="77777777" w:rsidR="00111D7B" w:rsidRDefault="003739A9" w:rsidP="007E157D">
      <w:pPr>
        <w:spacing w:line="360" w:lineRule="auto"/>
        <w:ind w:left="1134" w:right="613"/>
      </w:pPr>
      <w:r>
        <w:t>10</w:t>
      </w:r>
      <w:r w:rsidR="00FA7A9E">
        <w:t>.4</w:t>
      </w:r>
      <w:r w:rsidR="00110803">
        <w:t xml:space="preserve">  No relatório deve conter os seguintes </w:t>
      </w:r>
      <w:r w:rsidR="00F7442F">
        <w:t>dados</w:t>
      </w:r>
      <w:r w:rsidR="00105397">
        <w:t xml:space="preserve">: data de abertura e fechamento da ordem de </w:t>
      </w:r>
      <w:r w:rsidR="00815427">
        <w:t>serviço, nome do cliente,</w:t>
      </w:r>
      <w:r w:rsidR="00110803">
        <w:t xml:space="preserve"> </w:t>
      </w:r>
      <w:r w:rsidR="006E3DD1">
        <w:t>número da ordem de serviço,</w:t>
      </w:r>
      <w:r w:rsidR="00105397">
        <w:t xml:space="preserve"> modelo do veículo e placa,</w:t>
      </w:r>
      <w:r w:rsidR="006E3DD1">
        <w:t xml:space="preserve"> </w:t>
      </w:r>
      <w:r w:rsidR="00110803">
        <w:t>descrição do</w:t>
      </w:r>
      <w:r w:rsidR="00105397">
        <w:t>s</w:t>
      </w:r>
      <w:r w:rsidR="00110803">
        <w:t xml:space="preserve"> serviço</w:t>
      </w:r>
      <w:r w:rsidR="00105397">
        <w:t>s</w:t>
      </w:r>
      <w:r w:rsidR="008614F2">
        <w:t>,</w:t>
      </w:r>
      <w:r w:rsidR="00105397">
        <w:t xml:space="preserve"> valor de cada</w:t>
      </w:r>
      <w:r w:rsidR="006E3DD1">
        <w:t xml:space="preserve"> serviço</w:t>
      </w:r>
      <w:r w:rsidR="008614F2">
        <w:t xml:space="preserve"> e mecânico</w:t>
      </w:r>
      <w:r w:rsidR="006E3DD1">
        <w:t>.</w:t>
      </w:r>
    </w:p>
    <w:p w14:paraId="6B1623E4" w14:textId="77777777" w:rsidR="00AD189A" w:rsidRDefault="003739A9" w:rsidP="007E157D">
      <w:pPr>
        <w:spacing w:line="360" w:lineRule="auto"/>
        <w:ind w:left="1134" w:right="613"/>
      </w:pPr>
      <w:r>
        <w:t>10</w:t>
      </w:r>
      <w:r w:rsidR="00FA7A9E">
        <w:t>.5</w:t>
      </w:r>
      <w:r w:rsidR="00AD189A">
        <w:t xml:space="preserve">  O sistema deve permitir a impressão do relatório ou salva-lo em formato pdf.</w:t>
      </w:r>
    </w:p>
    <w:p w14:paraId="4B6BE301" w14:textId="77777777" w:rsidR="00F02CCF" w:rsidRDefault="003739A9" w:rsidP="007E157D">
      <w:pPr>
        <w:spacing w:line="360" w:lineRule="auto"/>
        <w:ind w:left="1134" w:right="613"/>
        <w:rPr>
          <w:ins w:id="44" w:author="Viviane" w:date="2016-07-04T19:29:00Z"/>
        </w:rPr>
      </w:pPr>
      <w:r>
        <w:t>10</w:t>
      </w:r>
      <w:r w:rsidR="00F02CCF">
        <w:t>.6  A função de gerar relatórios de ordens de serviço estará disponível somente para o gerente.</w:t>
      </w:r>
    </w:p>
    <w:p w14:paraId="04F08B49" w14:textId="77777777" w:rsidR="00105397" w:rsidRDefault="00105397" w:rsidP="00105397">
      <w:pPr>
        <w:spacing w:line="360" w:lineRule="auto"/>
        <w:ind w:left="0" w:right="613" w:firstLine="0"/>
        <w:rPr>
          <w:b/>
        </w:rPr>
      </w:pPr>
    </w:p>
    <w:p w14:paraId="1B1C34E8" w14:textId="77777777" w:rsidR="00B55973" w:rsidRDefault="003739A9" w:rsidP="00105397">
      <w:pPr>
        <w:pStyle w:val="Ttulo3"/>
      </w:pPr>
      <w:bookmarkStart w:id="45" w:name="_Toc468050477"/>
      <w:r>
        <w:t>RF11</w:t>
      </w:r>
      <w:r w:rsidR="00105397">
        <w:t xml:space="preserve"> - Gerar relatório f</w:t>
      </w:r>
      <w:r w:rsidR="00105397" w:rsidRPr="001C37C7">
        <w:t>inanceiro</w:t>
      </w:r>
      <w:bookmarkEnd w:id="45"/>
    </w:p>
    <w:p w14:paraId="24266367" w14:textId="77777777" w:rsidR="00105397" w:rsidRDefault="003739A9" w:rsidP="00105397">
      <w:pPr>
        <w:spacing w:line="360" w:lineRule="auto"/>
        <w:ind w:left="1134" w:right="613" w:firstLine="0"/>
      </w:pPr>
      <w:r>
        <w:t>11</w:t>
      </w:r>
      <w:r w:rsidR="00105397">
        <w:t>.1  O sistema deve gerar um relatório dos pagamentos das ordens de serviço.</w:t>
      </w:r>
    </w:p>
    <w:p w14:paraId="6FC025F4" w14:textId="77777777" w:rsidR="00105397" w:rsidRDefault="003739A9" w:rsidP="00105397">
      <w:pPr>
        <w:spacing w:line="360" w:lineRule="auto"/>
        <w:ind w:left="1134" w:right="613" w:firstLine="0"/>
      </w:pPr>
      <w:r>
        <w:t>11</w:t>
      </w:r>
      <w:r w:rsidR="00105397">
        <w:t>.2  O relatório pode ser gerado a partir dos seguintes filtros.</w:t>
      </w:r>
    </w:p>
    <w:p w14:paraId="397D030B" w14:textId="77777777" w:rsidR="00105397" w:rsidRDefault="003739A9" w:rsidP="00105397">
      <w:pPr>
        <w:spacing w:line="360" w:lineRule="auto"/>
        <w:ind w:left="2124" w:right="613" w:firstLine="0"/>
      </w:pPr>
      <w:r>
        <w:t>11</w:t>
      </w:r>
      <w:r w:rsidR="00105397">
        <w:t>.2.1 O usuá</w:t>
      </w:r>
      <w:r w:rsidR="0049789B">
        <w:t xml:space="preserve">rio escolhe todas ordens de serviços, somente as pagas ou somente as não pagas </w:t>
      </w:r>
      <w:r w:rsidR="00105397">
        <w:t>considerando como referência a data</w:t>
      </w:r>
      <w:r w:rsidR="009F5B34">
        <w:t xml:space="preserve"> de fechamento</w:t>
      </w:r>
      <w:r w:rsidR="00105397">
        <w:t xml:space="preserve"> das ordens de serviço.</w:t>
      </w:r>
    </w:p>
    <w:p w14:paraId="0BEA8B26" w14:textId="77777777" w:rsidR="00105397" w:rsidRDefault="003739A9" w:rsidP="00105397">
      <w:pPr>
        <w:spacing w:line="360" w:lineRule="auto"/>
        <w:ind w:left="2124" w:right="613" w:firstLine="0"/>
      </w:pPr>
      <w:r>
        <w:t>11</w:t>
      </w:r>
      <w:r w:rsidR="00105397">
        <w:t>.2.2 O u</w:t>
      </w:r>
      <w:r w:rsidR="00A747E1">
        <w:t xml:space="preserve">suário escolhe um cliente </w:t>
      </w:r>
      <w:r w:rsidR="00D37BCB">
        <w:t>e um período,</w:t>
      </w:r>
      <w:r w:rsidR="009F5B34">
        <w:t xml:space="preserve"> considerando a data de fechamento da ordem de serviço</w:t>
      </w:r>
      <w:r w:rsidR="00D37BCB">
        <w:t xml:space="preserve"> para verificar o histórico de pagamentos e dívidas</w:t>
      </w:r>
      <w:r w:rsidR="00105397">
        <w:t>.</w:t>
      </w:r>
    </w:p>
    <w:p w14:paraId="3FE8F597" w14:textId="77777777" w:rsidR="00105397" w:rsidRDefault="003739A9" w:rsidP="00105397">
      <w:pPr>
        <w:spacing w:line="360" w:lineRule="auto"/>
        <w:ind w:left="1134" w:right="613"/>
      </w:pPr>
      <w:r>
        <w:lastRenderedPageBreak/>
        <w:t>11</w:t>
      </w:r>
      <w:r w:rsidR="009F5B34">
        <w:t>.3</w:t>
      </w:r>
      <w:r w:rsidR="00105397">
        <w:t xml:space="preserve">  No relatório deve conter os seguintes dados: data de abertura e fechamento da ordem de serviço, nome do cliente, número da ordem de serviço</w:t>
      </w:r>
      <w:r w:rsidR="00206400">
        <w:t>,</w:t>
      </w:r>
      <w:r w:rsidR="009F5B34">
        <w:t xml:space="preserve"> data do pa</w:t>
      </w:r>
      <w:r w:rsidR="00206400">
        <w:t xml:space="preserve">gamento, valor total do serviço, valor pago. </w:t>
      </w:r>
    </w:p>
    <w:p w14:paraId="672271F4" w14:textId="77777777" w:rsidR="00105397" w:rsidRDefault="003739A9" w:rsidP="00105397">
      <w:pPr>
        <w:spacing w:line="360" w:lineRule="auto"/>
        <w:ind w:left="1134" w:right="613"/>
      </w:pPr>
      <w:r>
        <w:t>11</w:t>
      </w:r>
      <w:r w:rsidR="009F5B34">
        <w:t>.4</w:t>
      </w:r>
      <w:r w:rsidR="00105397">
        <w:t xml:space="preserve">  O sistema deve permitir a impressão do relatório ou salva-lo em formato pdf.</w:t>
      </w:r>
    </w:p>
    <w:p w14:paraId="2F7A7E26" w14:textId="77777777" w:rsidR="00E229DF" w:rsidRDefault="003739A9" w:rsidP="00105397">
      <w:pPr>
        <w:spacing w:line="360" w:lineRule="auto"/>
        <w:ind w:left="1134" w:right="613"/>
        <w:rPr>
          <w:ins w:id="46" w:author="Viviane" w:date="2016-07-04T19:29:00Z"/>
        </w:rPr>
      </w:pPr>
      <w:r>
        <w:t>11</w:t>
      </w:r>
      <w:r w:rsidR="00E229DF">
        <w:t>.5 A função de gerar relatórios financeiros estará disponível somente para o gerente.</w:t>
      </w:r>
    </w:p>
    <w:p w14:paraId="09464FD9" w14:textId="77777777" w:rsidR="00105397" w:rsidRPr="001C37C7" w:rsidRDefault="00105397" w:rsidP="00105397">
      <w:pPr>
        <w:spacing w:line="360" w:lineRule="auto"/>
        <w:ind w:left="0" w:right="613" w:firstLine="0"/>
        <w:rPr>
          <w:b/>
        </w:rPr>
      </w:pPr>
    </w:p>
    <w:p w14:paraId="6971FBB7" w14:textId="77777777" w:rsidR="001C37C7" w:rsidRDefault="001C37C7">
      <w:pPr>
        <w:spacing w:after="160" w:line="259" w:lineRule="auto"/>
        <w:ind w:left="0" w:firstLine="0"/>
        <w:jc w:val="left"/>
        <w:rPr>
          <w:b/>
          <w:sz w:val="28"/>
        </w:rPr>
      </w:pPr>
      <w:r>
        <w:rPr>
          <w:b/>
          <w:sz w:val="28"/>
        </w:rPr>
        <w:br w:type="page"/>
      </w:r>
    </w:p>
    <w:p w14:paraId="54D28B0C" w14:textId="77777777" w:rsidR="001D435B" w:rsidRDefault="001D435B">
      <w:pPr>
        <w:spacing w:after="160" w:line="259" w:lineRule="auto"/>
        <w:ind w:left="0" w:firstLine="0"/>
        <w:jc w:val="left"/>
        <w:rPr>
          <w:ins w:id="47" w:author="Silvia Helena" w:date="2016-08-19T11:09:00Z"/>
          <w:b/>
          <w:sz w:val="28"/>
        </w:rPr>
      </w:pPr>
    </w:p>
    <w:p w14:paraId="2C2D36F5" w14:textId="77777777" w:rsidR="00FC735B" w:rsidRPr="00BA2BAD" w:rsidRDefault="00FC735B" w:rsidP="00AF16D7">
      <w:pPr>
        <w:pStyle w:val="Ttulo2"/>
      </w:pPr>
      <w:bookmarkStart w:id="48" w:name="_Toc468050478"/>
      <w:r>
        <w:t>3.2 Requisitos Não-Funcionais</w:t>
      </w:r>
      <w:bookmarkEnd w:id="48"/>
      <w:r>
        <w:t xml:space="preserve"> </w:t>
      </w:r>
    </w:p>
    <w:p w14:paraId="5DA2288C" w14:textId="77777777" w:rsidR="00FC735B" w:rsidRDefault="00FC735B" w:rsidP="008B7862">
      <w:pPr>
        <w:spacing w:after="22" w:line="360" w:lineRule="auto"/>
        <w:ind w:left="414" w:firstLine="709"/>
        <w:jc w:val="left"/>
      </w:pPr>
      <w:r>
        <w:t>Abaixo estão os requisitos não-funcionais do sistema, ou seja, os requisitos que atribuem qualidade ao sistema.</w:t>
      </w:r>
    </w:p>
    <w:p w14:paraId="30FA7101" w14:textId="77777777" w:rsidR="00FC735B" w:rsidRDefault="00FC735B" w:rsidP="008B7862">
      <w:pPr>
        <w:spacing w:after="22" w:line="360" w:lineRule="auto"/>
        <w:ind w:left="414" w:firstLine="709"/>
        <w:jc w:val="left"/>
      </w:pPr>
    </w:p>
    <w:p w14:paraId="12CE0DA8" w14:textId="77777777" w:rsidR="00FC735B" w:rsidRDefault="00FC735B" w:rsidP="003A24B2">
      <w:pPr>
        <w:pStyle w:val="Ttulo3"/>
      </w:pPr>
      <w:bookmarkStart w:id="49" w:name="_Toc468050479"/>
      <w:r>
        <w:t>RNF01 – Requisitos de segurança</w:t>
      </w:r>
      <w:bookmarkEnd w:id="49"/>
      <w:r>
        <w:t xml:space="preserve"> </w:t>
      </w:r>
    </w:p>
    <w:p w14:paraId="05EE94CA" w14:textId="77777777" w:rsidR="00FC735B" w:rsidRDefault="00FC735B" w:rsidP="00DE2B04">
      <w:pPr>
        <w:spacing w:line="360" w:lineRule="auto"/>
        <w:ind w:left="1115" w:right="613" w:firstLine="16"/>
      </w:pPr>
      <w:r>
        <w:t>1.1 O sistema deve garantir que cada tipo de usuário</w:t>
      </w:r>
      <w:r w:rsidR="00C8046F">
        <w:t xml:space="preserve"> (funcionário e gerente) utilizará somente o que lhe for permitido.</w:t>
      </w:r>
    </w:p>
    <w:p w14:paraId="2CCECA0C" w14:textId="77777777" w:rsidR="00FC735B" w:rsidRDefault="00C8046F" w:rsidP="00DE2B04">
      <w:pPr>
        <w:spacing w:line="360" w:lineRule="auto"/>
        <w:ind w:left="1115" w:right="613" w:firstLine="16"/>
      </w:pPr>
      <w:r>
        <w:t>1.2 O sistema</w:t>
      </w:r>
      <w:r w:rsidR="00FC735B">
        <w:t xml:space="preserve"> deverá implementar caracte</w:t>
      </w:r>
      <w:r>
        <w:t>rísticas de segurança solicitando o login</w:t>
      </w:r>
      <w:r w:rsidR="00FC735B">
        <w:t xml:space="preserve"> e senha do usuário para validação de acesso ao sistema. </w:t>
      </w:r>
    </w:p>
    <w:p w14:paraId="1429FED6" w14:textId="77777777" w:rsidR="00FC735B" w:rsidRDefault="00FC735B" w:rsidP="003A24B2">
      <w:pPr>
        <w:pStyle w:val="Ttulo3"/>
      </w:pPr>
      <w:bookmarkStart w:id="50" w:name="_Toc468050480"/>
      <w:r>
        <w:t>RNF02 – Requisitos de interface</w:t>
      </w:r>
      <w:bookmarkEnd w:id="50"/>
      <w:r>
        <w:t xml:space="preserve"> </w:t>
      </w:r>
    </w:p>
    <w:p w14:paraId="2A220E5E" w14:textId="77777777" w:rsidR="00FC735B" w:rsidRDefault="00FC735B" w:rsidP="008B7862">
      <w:pPr>
        <w:spacing w:line="360" w:lineRule="auto"/>
        <w:ind w:left="1123" w:right="612" w:firstLine="0"/>
      </w:pPr>
      <w:r>
        <w:t>2.1 A interface deve ser amig</w:t>
      </w:r>
      <w:r w:rsidR="005217B8">
        <w:t>ável permitindo aos usuários terem maior facilidade em utilizar o sistema e relembrar suas funcionalidades</w:t>
      </w:r>
      <w:r>
        <w:t xml:space="preserve">. </w:t>
      </w:r>
    </w:p>
    <w:p w14:paraId="778DEF95" w14:textId="77777777" w:rsidR="00FC735B" w:rsidRDefault="00FC735B" w:rsidP="008B7862">
      <w:pPr>
        <w:spacing w:line="360" w:lineRule="auto"/>
        <w:ind w:left="1123" w:right="612" w:firstLine="0"/>
      </w:pPr>
      <w:r>
        <w:t>2.2 A interface de</w:t>
      </w:r>
      <w:r w:rsidR="005217B8">
        <w:t>ve ter cores claras e sutis para não incomodar a vista do usuário, pois o mesmo passará grande parte do dia utilizando o sistema.</w:t>
      </w:r>
    </w:p>
    <w:p w14:paraId="1B2D1341" w14:textId="77777777" w:rsidR="00FC735B" w:rsidRDefault="00FC735B" w:rsidP="003A24B2">
      <w:pPr>
        <w:pStyle w:val="Ttulo3"/>
      </w:pPr>
      <w:bookmarkStart w:id="51" w:name="_Toc468050481"/>
      <w:r>
        <w:t>RNF03 – Requisitos de usabilidade</w:t>
      </w:r>
      <w:bookmarkEnd w:id="51"/>
      <w:r>
        <w:t xml:space="preserve"> </w:t>
      </w:r>
    </w:p>
    <w:p w14:paraId="2B485C49" w14:textId="77777777" w:rsidR="005217B8" w:rsidRDefault="00FC735B" w:rsidP="008B7862">
      <w:pPr>
        <w:spacing w:after="0" w:line="360" w:lineRule="auto"/>
        <w:ind w:left="1123" w:right="85" w:firstLine="0"/>
      </w:pPr>
      <w:r>
        <w:t>3.1 As mensagens de erro deverão s</w:t>
      </w:r>
      <w:r w:rsidR="005217B8">
        <w:t>er diretas</w:t>
      </w:r>
      <w:r>
        <w:t>, orientando os usuários a solucionar o problema e não impedindo o progresso do m</w:t>
      </w:r>
      <w:r w:rsidR="005217B8">
        <w:t>esmo no sistema.</w:t>
      </w:r>
    </w:p>
    <w:p w14:paraId="120934CA" w14:textId="77777777" w:rsidR="00BA06FA" w:rsidRDefault="005217B8" w:rsidP="003C0FDC">
      <w:pPr>
        <w:spacing w:after="0" w:line="360" w:lineRule="auto"/>
        <w:ind w:left="1123" w:right="85" w:firstLine="0"/>
      </w:pPr>
      <w:r>
        <w:t>3</w:t>
      </w:r>
      <w:r w:rsidR="002A01CC">
        <w:t xml:space="preserve">.2 </w:t>
      </w:r>
      <w:r>
        <w:t>As mensagens em geral, deverão ser objetivas,</w:t>
      </w:r>
      <w:r w:rsidR="002A01CC">
        <w:t xml:space="preserve"> ou seja,</w:t>
      </w:r>
      <w:r>
        <w:t xml:space="preserve"> sem textos grandes.</w:t>
      </w:r>
    </w:p>
    <w:p w14:paraId="063ADBD0" w14:textId="77777777" w:rsidR="00BA06FA" w:rsidRDefault="00BA06FA">
      <w:pPr>
        <w:spacing w:after="160" w:line="259" w:lineRule="auto"/>
        <w:ind w:left="0" w:firstLine="0"/>
        <w:jc w:val="left"/>
      </w:pPr>
      <w:r>
        <w:br w:type="page"/>
      </w:r>
    </w:p>
    <w:p w14:paraId="1B0F7768" w14:textId="77777777" w:rsidR="00BA06FA" w:rsidRDefault="00BA06FA" w:rsidP="00BA06FA">
      <w:pPr>
        <w:pStyle w:val="Ttulo1"/>
        <w:spacing w:line="360" w:lineRule="auto"/>
      </w:pPr>
      <w:bookmarkStart w:id="52" w:name="_Toc468050482"/>
      <w:r>
        <w:lastRenderedPageBreak/>
        <w:t>4. Especificação dos requisitos</w:t>
      </w:r>
      <w:bookmarkEnd w:id="52"/>
    </w:p>
    <w:p w14:paraId="3B649724" w14:textId="77777777" w:rsidR="00BA06FA" w:rsidRDefault="00BA06FA" w:rsidP="00BA06FA">
      <w:pPr>
        <w:spacing w:line="360" w:lineRule="auto"/>
        <w:ind w:left="0" w:firstLine="709"/>
      </w:pPr>
      <w:r>
        <w:t>Este capítulo apresenta as especificações dos requisitos do sistema. A atividade de análise de requisitos foi conduzida aplicando-se técnicas de modelagem de casos de uso. O modelo apresentado foi elaborado usando a UML e a ferramenta Astah.</w:t>
      </w:r>
    </w:p>
    <w:p w14:paraId="1D070910" w14:textId="77777777" w:rsidR="00BA06FA" w:rsidRDefault="00BA06FA" w:rsidP="00BA06FA">
      <w:pPr>
        <w:pStyle w:val="Ttulo2"/>
      </w:pPr>
      <w:bookmarkStart w:id="53" w:name="_Toc468050483"/>
      <w:r>
        <w:t>4.1 Modelo de caso de uso</w:t>
      </w:r>
      <w:bookmarkEnd w:id="53"/>
    </w:p>
    <w:p w14:paraId="31F35B24" w14:textId="77777777" w:rsidR="00BA06FA" w:rsidRDefault="00BA06FA" w:rsidP="00BA06FA">
      <w:pPr>
        <w:spacing w:line="360" w:lineRule="auto"/>
        <w:ind w:left="0" w:firstLine="709"/>
      </w:pPr>
      <w:r>
        <w:t>Abaixo estão os modelos de caso de uso de cada requisito funcional do sistema.</w:t>
      </w:r>
    </w:p>
    <w:p w14:paraId="5FFC53FC" w14:textId="77777777" w:rsidR="00807A74" w:rsidRDefault="00807A74" w:rsidP="007E1AED">
      <w:pPr>
        <w:pStyle w:val="Ttulo3"/>
      </w:pPr>
      <w:bookmarkStart w:id="54" w:name="_Toc468050484"/>
      <w:r>
        <w:t xml:space="preserve">4.1.1 </w:t>
      </w:r>
      <w:r w:rsidR="007E1AED">
        <w:t>Cadastrar Usuário</w:t>
      </w:r>
      <w:bookmarkEnd w:id="54"/>
    </w:p>
    <w:p w14:paraId="6E2ED791" w14:textId="77777777" w:rsidR="007E1AED" w:rsidRDefault="00F039AC" w:rsidP="007E1AED">
      <w:r>
        <w:rPr>
          <w:noProof/>
        </w:rPr>
        <w:drawing>
          <wp:inline distT="0" distB="0" distL="0" distR="0" wp14:anchorId="1E50A006" wp14:editId="1617D4EF">
            <wp:extent cx="5793105" cy="2950999"/>
            <wp:effectExtent l="0" t="0" r="0" b="0"/>
            <wp:docPr id="6" name="Imagem 6" descr="C:\Users\Gui\AppData\Local\Microsoft\Windows\INetCacheContent.Word\Cadastrar Usuari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Gui\AppData\Local\Microsoft\Windows\INetCacheContent.Word\Cadastrar Usuario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3105" cy="29509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10BA88" w14:textId="77777777" w:rsidR="007E1AED" w:rsidRDefault="00F039AC" w:rsidP="007E1AED">
      <w:r>
        <w:rPr>
          <w:noProof/>
        </w:rPr>
        <w:lastRenderedPageBreak/>
        <w:drawing>
          <wp:inline distT="0" distB="0" distL="0" distR="0" wp14:anchorId="2B5084A1" wp14:editId="4AFCE9FB">
            <wp:extent cx="5010150" cy="9120505"/>
            <wp:effectExtent l="0" t="0" r="0" b="0"/>
            <wp:docPr id="7" name="Imagem 7" descr="C:\Users\Gui\AppData\Local\Microsoft\Windows\INetCacheContent.Word\Cadastrar Usuario_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Gui\AppData\Local\Microsoft\Windows\INetCacheContent.Word\Cadastrar Usuario_0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9787" cy="91380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D0B9C4" w14:textId="77777777" w:rsidR="007E1AED" w:rsidRDefault="007E1AED" w:rsidP="007E1AED">
      <w:pPr>
        <w:pStyle w:val="Ttulo3"/>
      </w:pPr>
      <w:bookmarkStart w:id="55" w:name="_Toc468050485"/>
      <w:r>
        <w:lastRenderedPageBreak/>
        <w:t>4.1.2 Efetuar Login</w:t>
      </w:r>
      <w:bookmarkEnd w:id="55"/>
    </w:p>
    <w:p w14:paraId="54735D2F" w14:textId="77777777" w:rsidR="007E1AED" w:rsidRDefault="00F039AC" w:rsidP="007E1AED">
      <w:commentRangeStart w:id="56"/>
      <w:r>
        <w:rPr>
          <w:noProof/>
        </w:rPr>
        <w:drawing>
          <wp:inline distT="0" distB="0" distL="0" distR="0" wp14:anchorId="63A925B0" wp14:editId="6B17B32B">
            <wp:extent cx="3714750" cy="3466748"/>
            <wp:effectExtent l="0" t="0" r="0" b="0"/>
            <wp:docPr id="17" name="Imagem 17" descr="C:\Users\Gui\AppData\Local\Microsoft\Windows\INetCacheContent.Word\Efetuar Logi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Gui\AppData\Local\Microsoft\Windows\INetCacheContent.Word\Efetuar Login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5549" cy="34674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commentRangeEnd w:id="56"/>
      <w:r w:rsidR="008F1D53">
        <w:rPr>
          <w:rStyle w:val="Refdecomentrio"/>
        </w:rPr>
        <w:commentReference w:id="56"/>
      </w:r>
    </w:p>
    <w:p w14:paraId="68CAAAC4" w14:textId="77777777" w:rsidR="007E1AED" w:rsidRDefault="00F039AC" w:rsidP="007E1AED">
      <w:r>
        <w:rPr>
          <w:noProof/>
        </w:rPr>
        <w:drawing>
          <wp:inline distT="0" distB="0" distL="0" distR="0" wp14:anchorId="0741577C" wp14:editId="70C5E205">
            <wp:extent cx="4606990" cy="5016500"/>
            <wp:effectExtent l="0" t="0" r="0" b="0"/>
            <wp:docPr id="18" name="Imagem 18" descr="C:\Users\Gui\AppData\Local\Microsoft\Windows\INetCacheContent.Word\Efetuar Login_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Gui\AppData\Local\Microsoft\Windows\INetCacheContent.Word\Efetuar Login_0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2652" cy="5022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06011D" w14:textId="77777777" w:rsidR="007E1AED" w:rsidRDefault="007E1AED" w:rsidP="007E1AED">
      <w:pPr>
        <w:pStyle w:val="Ttulo3"/>
      </w:pPr>
      <w:bookmarkStart w:id="57" w:name="_Toc468050486"/>
      <w:r>
        <w:lastRenderedPageBreak/>
        <w:t>4.1.3 Cadastrar Cliente</w:t>
      </w:r>
      <w:bookmarkEnd w:id="57"/>
    </w:p>
    <w:p w14:paraId="7B657C30" w14:textId="77777777" w:rsidR="007E1AED" w:rsidRPr="007E1AED" w:rsidRDefault="007E1AED" w:rsidP="007E1AED"/>
    <w:p w14:paraId="7F5A48A7" w14:textId="77777777" w:rsidR="007E1AED" w:rsidRDefault="00F039AC" w:rsidP="007E1AED">
      <w:r>
        <w:rPr>
          <w:noProof/>
        </w:rPr>
        <w:drawing>
          <wp:inline distT="0" distB="0" distL="0" distR="0" wp14:anchorId="727CDFEF" wp14:editId="3BA7D96C">
            <wp:extent cx="5793105" cy="3268548"/>
            <wp:effectExtent l="0" t="0" r="0" b="0"/>
            <wp:docPr id="19" name="Imagem 19" descr="C:\Users\Gui\AppData\Local\Microsoft\Windows\INetCacheContent.Word\Cadastrar Cliente_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Gui\AppData\Local\Microsoft\Windows\INetCacheContent.Word\Cadastrar Cliente_0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3105" cy="32685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A21B64" w14:textId="77777777" w:rsidR="007E1AED" w:rsidRDefault="00F039AC" w:rsidP="007E1AED">
      <w:r>
        <w:rPr>
          <w:noProof/>
        </w:rPr>
        <w:lastRenderedPageBreak/>
        <w:drawing>
          <wp:inline distT="0" distB="0" distL="0" distR="0" wp14:anchorId="314CD8FB" wp14:editId="6C2CD95E">
            <wp:extent cx="4173166" cy="9332011"/>
            <wp:effectExtent l="0" t="0" r="0" b="0"/>
            <wp:docPr id="20" name="Imagem 20" descr="C:\Users\Gui\AppData\Local\Microsoft\Windows\INetCacheContent.Word\Cadastrar Client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Gui\AppData\Local\Microsoft\Windows\INetCacheContent.Word\Cadastrar Cliente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2870" cy="9398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019461" w14:textId="77777777" w:rsidR="0000707C" w:rsidRPr="0000707C" w:rsidRDefault="0000707C" w:rsidP="001C5E75">
      <w:pPr>
        <w:ind w:left="821" w:firstLine="0"/>
        <w:jc w:val="left"/>
      </w:pPr>
      <w:bookmarkStart w:id="58" w:name="_Toc468050487"/>
      <w:r w:rsidRPr="001C5E75">
        <w:rPr>
          <w:rStyle w:val="Ttulo3Char"/>
        </w:rPr>
        <w:lastRenderedPageBreak/>
        <w:t>4.1.4 Cadastrar Veículo</w:t>
      </w:r>
      <w:bookmarkEnd w:id="58"/>
      <w:commentRangeStart w:id="59"/>
      <w:commentRangeStart w:id="60"/>
      <w:r>
        <w:rPr>
          <w:noProof/>
        </w:rPr>
        <w:drawing>
          <wp:inline distT="0" distB="0" distL="0" distR="0" wp14:anchorId="0F9BD03B" wp14:editId="67901C42">
            <wp:extent cx="5793105" cy="3964007"/>
            <wp:effectExtent l="0" t="0" r="0" b="0"/>
            <wp:docPr id="53" name="Imagem 53" descr="C:\Users\Gui\AppData\Local\Microsoft\Windows\INetCacheContent.Word\Cadastrar Veícul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Gui\AppData\Local\Microsoft\Windows\INetCacheContent.Word\Cadastrar Veículo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3105" cy="3964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commentRangeEnd w:id="59"/>
      <w:commentRangeEnd w:id="60"/>
      <w:r w:rsidR="008F1D53">
        <w:rPr>
          <w:rStyle w:val="Refdecomentrio"/>
        </w:rPr>
        <w:lastRenderedPageBreak/>
        <w:commentReference w:id="59"/>
      </w:r>
      <w:r w:rsidR="008F1D53">
        <w:rPr>
          <w:rStyle w:val="Refdecomentrio"/>
        </w:rPr>
        <w:commentReference w:id="60"/>
      </w:r>
      <w:r w:rsidRPr="0000707C">
        <w:t xml:space="preserve"> </w:t>
      </w:r>
      <w:r>
        <w:rPr>
          <w:noProof/>
        </w:rPr>
        <w:drawing>
          <wp:inline distT="0" distB="0" distL="0" distR="0" wp14:anchorId="1E98EBFE" wp14:editId="6BA224D8">
            <wp:extent cx="4844374" cy="9521190"/>
            <wp:effectExtent l="0" t="0" r="0" b="0"/>
            <wp:docPr id="54" name="Imagem 54" descr="C:\Users\Gui\AppData\Local\Microsoft\Windows\INetCacheContent.Word\Cadastrar Veicul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Users\Gui\AppData\Local\Microsoft\Windows\INetCacheContent.Word\Cadastrar Veiculo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4575" cy="9541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A65144" w14:textId="77777777" w:rsidR="007E1AED" w:rsidRDefault="0000707C" w:rsidP="007E1AED">
      <w:pPr>
        <w:pStyle w:val="Ttulo3"/>
      </w:pPr>
      <w:bookmarkStart w:id="61" w:name="_Toc468050488"/>
      <w:r>
        <w:lastRenderedPageBreak/>
        <w:t>4.1.5</w:t>
      </w:r>
      <w:r w:rsidR="007E1AED">
        <w:t xml:space="preserve"> Cadastrar Mecânico</w:t>
      </w:r>
      <w:bookmarkEnd w:id="61"/>
      <w:r w:rsidR="007E1AED">
        <w:t xml:space="preserve"> </w:t>
      </w:r>
    </w:p>
    <w:p w14:paraId="11885348" w14:textId="77777777" w:rsidR="007F6BD7" w:rsidRPr="007F6BD7" w:rsidRDefault="007F6BD7" w:rsidP="007F6BD7"/>
    <w:p w14:paraId="35EF9FC3" w14:textId="77777777" w:rsidR="007E1AED" w:rsidRDefault="00D176EA" w:rsidP="007E1AED">
      <w:r>
        <w:rPr>
          <w:noProof/>
        </w:rPr>
        <w:drawing>
          <wp:inline distT="0" distB="0" distL="0" distR="0" wp14:anchorId="466C6DCD" wp14:editId="48BD2AB6">
            <wp:extent cx="5793105" cy="3545128"/>
            <wp:effectExtent l="0" t="0" r="0" b="0"/>
            <wp:docPr id="1" name="Imagem 1" descr="C:\Users\Gui\AppData\Local\Microsoft\Windows\INetCacheContent.Word\Cadastrar Mecânic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Gui\AppData\Local\Microsoft\Windows\INetCacheContent.Word\Cadastrar Mecânico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3105" cy="35451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D0D4EE" w14:textId="77777777" w:rsidR="007E1AED" w:rsidRDefault="00D176EA" w:rsidP="007E1AED">
      <w:r>
        <w:rPr>
          <w:noProof/>
        </w:rPr>
        <w:lastRenderedPageBreak/>
        <w:drawing>
          <wp:inline distT="0" distB="0" distL="0" distR="0" wp14:anchorId="1C1C6EC5" wp14:editId="09D24F91">
            <wp:extent cx="4554415" cy="9270455"/>
            <wp:effectExtent l="0" t="0" r="0" b="0"/>
            <wp:docPr id="2" name="Imagem 2" descr="C:\Users\Gui\AppData\Local\Microsoft\Windows\INetCacheContent.Word\Cadastrar Mecânico_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Gui\AppData\Local\Microsoft\Windows\INetCacheContent.Word\Cadastrar Mecânico_0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7933" cy="9359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85872E" w14:textId="77777777" w:rsidR="007E1AED" w:rsidRDefault="0000707C" w:rsidP="007E1AED">
      <w:pPr>
        <w:pStyle w:val="Ttulo3"/>
      </w:pPr>
      <w:bookmarkStart w:id="62" w:name="_Toc468050489"/>
      <w:r>
        <w:lastRenderedPageBreak/>
        <w:t>4.1.6</w:t>
      </w:r>
      <w:r w:rsidR="007E1AED">
        <w:t xml:space="preserve"> Cadastrar Produto</w:t>
      </w:r>
      <w:bookmarkEnd w:id="62"/>
    </w:p>
    <w:p w14:paraId="0F9FA596" w14:textId="77777777" w:rsidR="007F6BD7" w:rsidRPr="007F6BD7" w:rsidRDefault="007F6BD7" w:rsidP="007F6BD7"/>
    <w:p w14:paraId="7AA035F8" w14:textId="77777777" w:rsidR="007E1AED" w:rsidRDefault="00F039AC" w:rsidP="007E1AED">
      <w:r>
        <w:rPr>
          <w:noProof/>
        </w:rPr>
        <w:drawing>
          <wp:inline distT="0" distB="0" distL="0" distR="0" wp14:anchorId="6443128A" wp14:editId="7C2B200E">
            <wp:extent cx="5689600" cy="4248150"/>
            <wp:effectExtent l="0" t="0" r="0" b="0"/>
            <wp:docPr id="21" name="Imagem 21" descr="C:\Users\Gui\AppData\Local\Microsoft\Windows\INetCacheContent.Word\Cadastrar Produto_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Gui\AppData\Local\Microsoft\Windows\INetCacheContent.Word\Cadastrar Produto_0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96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435A0F" w14:textId="77777777" w:rsidR="007F6BD7" w:rsidRDefault="00F039AC" w:rsidP="007E1AED">
      <w:r>
        <w:rPr>
          <w:noProof/>
        </w:rPr>
        <w:lastRenderedPageBreak/>
        <w:drawing>
          <wp:inline distT="0" distB="0" distL="0" distR="0" wp14:anchorId="1D79B6D1" wp14:editId="616741F8">
            <wp:extent cx="5029200" cy="9217025"/>
            <wp:effectExtent l="0" t="0" r="0" b="0"/>
            <wp:docPr id="22" name="Imagem 22" descr="C:\Users\Gui\AppData\Local\Microsoft\Windows\INetCacheContent.Word\Cadastrar Produt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Gui\AppData\Local\Microsoft\Windows\INetCacheContent.Word\Cadastrar Produto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4815" cy="92273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E2F21B" w14:textId="77777777" w:rsidR="009741F9" w:rsidRDefault="0000707C" w:rsidP="009741F9">
      <w:pPr>
        <w:pStyle w:val="Ttulo3"/>
        <w:rPr>
          <w:noProof/>
        </w:rPr>
      </w:pPr>
      <w:bookmarkStart w:id="63" w:name="_Toc468050490"/>
      <w:r>
        <w:rPr>
          <w:noProof/>
        </w:rPr>
        <w:lastRenderedPageBreak/>
        <w:t>4.1.7</w:t>
      </w:r>
      <w:r w:rsidR="009741F9">
        <w:rPr>
          <w:noProof/>
        </w:rPr>
        <w:t xml:space="preserve"> Cadastrar Serviço</w:t>
      </w:r>
      <w:bookmarkEnd w:id="63"/>
    </w:p>
    <w:p w14:paraId="6E6EA4A3" w14:textId="77777777" w:rsidR="009741F9" w:rsidRDefault="009741F9" w:rsidP="009741F9"/>
    <w:p w14:paraId="25AEEF36" w14:textId="77777777" w:rsidR="009741F9" w:rsidRPr="009741F9" w:rsidRDefault="00F039AC" w:rsidP="009741F9">
      <w:r>
        <w:rPr>
          <w:noProof/>
        </w:rPr>
        <w:drawing>
          <wp:inline distT="0" distB="0" distL="0" distR="0" wp14:anchorId="515AC353" wp14:editId="22042723">
            <wp:extent cx="5486400" cy="4552950"/>
            <wp:effectExtent l="0" t="0" r="0" b="0"/>
            <wp:docPr id="23" name="Imagem 23" descr="C:\Users\Gui\AppData\Local\Microsoft\Windows\INetCacheContent.Word\Cadastrar Serviço_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Gui\AppData\Local\Microsoft\Windows\INetCacheContent.Word\Cadastrar Serviço_0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55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1BB6F8" w14:textId="77777777" w:rsidR="00DA01E7" w:rsidRDefault="00F039AC" w:rsidP="008C11CF">
      <w:pPr>
        <w:ind w:left="821" w:firstLine="0"/>
      </w:pPr>
      <w:r>
        <w:rPr>
          <w:noProof/>
        </w:rPr>
        <w:lastRenderedPageBreak/>
        <w:drawing>
          <wp:inline distT="0" distB="0" distL="0" distR="0" wp14:anchorId="145E3758" wp14:editId="7D7DE556">
            <wp:extent cx="4923692" cy="9324975"/>
            <wp:effectExtent l="0" t="0" r="0" b="0"/>
            <wp:docPr id="24" name="Imagem 24" descr="C:\Users\Gui\AppData\Local\Microsoft\Windows\INetCacheContent.Word\Cadastrar Serviç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Gui\AppData\Local\Microsoft\Windows\INetCacheContent.Word\Cadastrar Serviço.jp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2164" cy="934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472575" w14:textId="77777777" w:rsidR="00557B17" w:rsidRDefault="0000707C" w:rsidP="001C5E75">
      <w:pPr>
        <w:jc w:val="left"/>
      </w:pPr>
      <w:bookmarkStart w:id="64" w:name="_Toc468050491"/>
      <w:r w:rsidRPr="001C5E75">
        <w:rPr>
          <w:rStyle w:val="Ttulo3Char"/>
        </w:rPr>
        <w:lastRenderedPageBreak/>
        <w:t>4.1.8</w:t>
      </w:r>
      <w:r w:rsidR="00557B17" w:rsidRPr="001C5E75">
        <w:rPr>
          <w:rStyle w:val="Ttulo3Char"/>
        </w:rPr>
        <w:t xml:space="preserve"> </w:t>
      </w:r>
      <w:commentRangeStart w:id="65"/>
      <w:r w:rsidR="00557B17" w:rsidRPr="001C5E75">
        <w:rPr>
          <w:rStyle w:val="Ttulo3Char"/>
        </w:rPr>
        <w:t>Gerar Ordem de Serviço</w:t>
      </w:r>
      <w:bookmarkEnd w:id="64"/>
      <w:commentRangeEnd w:id="65"/>
      <w:r w:rsidR="008F1D53">
        <w:rPr>
          <w:rStyle w:val="Refdecomentrio"/>
        </w:rPr>
        <w:commentReference w:id="65"/>
      </w:r>
      <w:r w:rsidR="00F039AC">
        <w:rPr>
          <w:noProof/>
        </w:rPr>
        <w:drawing>
          <wp:inline distT="0" distB="0" distL="0" distR="0" wp14:anchorId="61D40130" wp14:editId="1D3E6C7A">
            <wp:extent cx="5793105" cy="3505748"/>
            <wp:effectExtent l="0" t="0" r="0" b="0"/>
            <wp:docPr id="25" name="Imagem 25" descr="C:\Users\Gui\AppData\Local\Microsoft\Windows\INetCacheContent.Word\Gerar Ordem de Serviç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Gui\AppData\Local\Microsoft\Windows\INetCacheContent.Word\Gerar Ordem de Serviço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3105" cy="35057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ED43638" wp14:editId="2E310180">
            <wp:extent cx="4584700" cy="6711950"/>
            <wp:effectExtent l="0" t="0" r="0" b="0"/>
            <wp:docPr id="27" name="Imagem 27" descr="C:\Users\Gui\AppData\Local\Microsoft\Windows\INetCacheContent.Word\Screenshot_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Gui\AppData\Local\Microsoft\Windows\INetCacheContent.Word\Screenshot_6.jp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4700" cy="671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913486B" wp14:editId="63CDFE32">
            <wp:extent cx="4572000" cy="7112000"/>
            <wp:effectExtent l="0" t="0" r="0" b="0"/>
            <wp:docPr id="32" name="Imagem 32" descr="C:\Users\Gui\AppData\Local\Microsoft\Windows\INetCacheContent.Word\Screenshot_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Gui\AppData\Local\Microsoft\Windows\INetCacheContent.Word\Screenshot_7.jp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71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09DAF62" wp14:editId="6C5E4007">
            <wp:extent cx="4572000" cy="7327900"/>
            <wp:effectExtent l="0" t="0" r="0" b="0"/>
            <wp:docPr id="33" name="Imagem 33" descr="C:\Users\Gui\AppData\Local\Microsoft\Windows\INetCacheContent.Word\Screenshot_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Gui\AppData\Local\Microsoft\Windows\INetCacheContent.Word\Screenshot_8.jp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732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6CB4F71" wp14:editId="70B3887A">
            <wp:extent cx="4572000" cy="1149350"/>
            <wp:effectExtent l="0" t="0" r="0" b="0"/>
            <wp:docPr id="38" name="Imagem 38" descr="C:\Users\Gui\AppData\Local\Microsoft\Windows\INetCacheContent.Word\Screenshot_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Gui\AppData\Local\Microsoft\Windows\INetCacheContent.Word\Screenshot_9.jp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114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74B96B" w14:textId="77777777" w:rsidR="00557B17" w:rsidRDefault="00557B17" w:rsidP="009741F9"/>
    <w:p w14:paraId="6DFA1563" w14:textId="77777777" w:rsidR="00557B17" w:rsidRDefault="0000707C" w:rsidP="001C5E75">
      <w:pPr>
        <w:jc w:val="left"/>
      </w:pPr>
      <w:bookmarkStart w:id="66" w:name="_Toc468050492"/>
      <w:r w:rsidRPr="001C5E75">
        <w:rPr>
          <w:rStyle w:val="Ttulo3Char"/>
        </w:rPr>
        <w:lastRenderedPageBreak/>
        <w:t>4.1.9</w:t>
      </w:r>
      <w:r w:rsidR="00557B17" w:rsidRPr="001C5E75">
        <w:rPr>
          <w:rStyle w:val="Ttulo3Char"/>
        </w:rPr>
        <w:t xml:space="preserve"> Gerar </w:t>
      </w:r>
      <w:commentRangeStart w:id="67"/>
      <w:r w:rsidRPr="001C5E75">
        <w:rPr>
          <w:rStyle w:val="Ttulo3Char"/>
        </w:rPr>
        <w:t>Relatório de C</w:t>
      </w:r>
      <w:r w:rsidR="00557B17" w:rsidRPr="001C5E75">
        <w:rPr>
          <w:rStyle w:val="Ttulo3Char"/>
        </w:rPr>
        <w:t>omissão</w:t>
      </w:r>
      <w:bookmarkEnd w:id="66"/>
      <w:commentRangeEnd w:id="67"/>
      <w:r w:rsidR="00534C47">
        <w:rPr>
          <w:rStyle w:val="Refdecomentrio"/>
        </w:rPr>
        <w:commentReference w:id="67"/>
      </w:r>
      <w:r>
        <w:rPr>
          <w:noProof/>
        </w:rPr>
        <w:drawing>
          <wp:inline distT="0" distB="0" distL="0" distR="0" wp14:anchorId="328795D9" wp14:editId="168C8478">
            <wp:extent cx="5793105" cy="3730950"/>
            <wp:effectExtent l="0" t="0" r="0" b="0"/>
            <wp:docPr id="42" name="Imagem 42" descr="C:\Users\Gui\AppData\Local\Microsoft\Windows\INetCacheContent.Word\Gerar Relatório de Comissão_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Gui\AppData\Local\Microsoft\Windows\INetCacheContent.Word\Gerar Relatório de Comissão_0.jp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3105" cy="373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1356CD" w14:textId="77777777" w:rsidR="00557B17" w:rsidRDefault="0000707C" w:rsidP="00557B17">
      <w:r>
        <w:rPr>
          <w:noProof/>
        </w:rPr>
        <w:lastRenderedPageBreak/>
        <w:drawing>
          <wp:inline distT="0" distB="0" distL="0" distR="0" wp14:anchorId="27C2B2E2" wp14:editId="73553FEC">
            <wp:extent cx="5715000" cy="5822950"/>
            <wp:effectExtent l="0" t="0" r="0" b="0"/>
            <wp:docPr id="39" name="Imagem 39" descr="C:\Users\Gui\AppData\Local\Microsoft\Windows\INetCacheContent.Word\Gerar Relatório de Comissã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Gui\AppData\Local\Microsoft\Windows\INetCacheContent.Word\Gerar Relatório de Comissão.jp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582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F5B63D" w14:textId="77777777" w:rsidR="00557B17" w:rsidRDefault="00557B17" w:rsidP="00557B17"/>
    <w:p w14:paraId="0B5D0BBE" w14:textId="77777777" w:rsidR="008C11CF" w:rsidRDefault="0000707C" w:rsidP="008B6A00">
      <w:pPr>
        <w:pStyle w:val="Ttulo3"/>
      </w:pPr>
      <w:bookmarkStart w:id="68" w:name="_Toc468050493"/>
      <w:commentRangeStart w:id="69"/>
      <w:r>
        <w:lastRenderedPageBreak/>
        <w:t>4.1.10</w:t>
      </w:r>
      <w:r w:rsidR="008B6A00">
        <w:t xml:space="preserve"> Gerar Relatório de</w:t>
      </w:r>
      <w:r>
        <w:t xml:space="preserve"> Ordens de Serviço</w:t>
      </w:r>
      <w:bookmarkEnd w:id="68"/>
      <w:commentRangeEnd w:id="69"/>
      <w:r w:rsidR="00784A49">
        <w:rPr>
          <w:rStyle w:val="Refdecomentrio"/>
          <w:b w:val="0"/>
        </w:rPr>
        <w:commentReference w:id="69"/>
      </w:r>
    </w:p>
    <w:p w14:paraId="0B9839BD" w14:textId="77777777" w:rsidR="008B6A00" w:rsidRDefault="0000707C" w:rsidP="008C11CF">
      <w:r>
        <w:rPr>
          <w:noProof/>
        </w:rPr>
        <w:drawing>
          <wp:inline distT="0" distB="0" distL="0" distR="0" wp14:anchorId="288226F0" wp14:editId="241C95BD">
            <wp:extent cx="5551919" cy="2419350"/>
            <wp:effectExtent l="0" t="0" r="0" b="0"/>
            <wp:docPr id="43" name="Imagem 43" descr="C:\Users\Gui\AppData\Local\Microsoft\Windows\INetCacheContent.Word\Gerar Relatório da O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Gui\AppData\Local\Microsoft\Windows\INetCacheContent.Word\Gerar Relatório da OS.JP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2285" cy="24195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77A93140" wp14:editId="30D349EE">
            <wp:extent cx="5715000" cy="5480050"/>
            <wp:effectExtent l="0" t="0" r="0" b="0"/>
            <wp:docPr id="48" name="Imagem 48" descr="C:\Users\Gui\AppData\Local\Microsoft\Windows\INetCacheContent.Word\Gerar Relatório de O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Gui\AppData\Local\Microsoft\Windows\INetCacheContent.Word\Gerar Relatório de OS.JP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548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EBC699" w14:textId="77777777" w:rsidR="008C11CF" w:rsidRDefault="0000707C" w:rsidP="00990238">
      <w:pPr>
        <w:pStyle w:val="Ttulo3"/>
      </w:pPr>
      <w:bookmarkStart w:id="70" w:name="_Toc468050494"/>
      <w:r>
        <w:lastRenderedPageBreak/>
        <w:t>4.1.11</w:t>
      </w:r>
      <w:r w:rsidR="00990238">
        <w:t xml:space="preserve"> Gerar Relatório </w:t>
      </w:r>
      <w:r>
        <w:t>Financeiro</w:t>
      </w:r>
      <w:bookmarkEnd w:id="70"/>
    </w:p>
    <w:p w14:paraId="152ECB9A" w14:textId="77777777" w:rsidR="00990238" w:rsidRDefault="0000707C" w:rsidP="008C11CF">
      <w:commentRangeStart w:id="71"/>
      <w:r>
        <w:rPr>
          <w:noProof/>
        </w:rPr>
        <w:drawing>
          <wp:inline distT="0" distB="0" distL="0" distR="0" wp14:anchorId="34C7F5AB" wp14:editId="76288286">
            <wp:extent cx="5793105" cy="2464444"/>
            <wp:effectExtent l="0" t="0" r="0" b="0"/>
            <wp:docPr id="49" name="Imagem 49" descr="C:\Users\Gui\AppData\Local\Microsoft\Windows\INetCacheContent.Word\Gerar Relatório Financeir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Gui\AppData\Local\Microsoft\Windows\INetCacheContent.Word\Gerar Relatório Financeiro.jp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3105" cy="24644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commentRangeEnd w:id="71"/>
      <w:r w:rsidR="003C3A5E">
        <w:rPr>
          <w:rStyle w:val="Refdecomentrio"/>
        </w:rPr>
        <w:commentReference w:id="71"/>
      </w:r>
      <w:r w:rsidRPr="0000707C">
        <w:t xml:space="preserve"> </w:t>
      </w:r>
      <w:r>
        <w:rPr>
          <w:noProof/>
        </w:rPr>
        <w:drawing>
          <wp:inline distT="0" distB="0" distL="0" distR="0" wp14:anchorId="0B2453FB" wp14:editId="0BB67D0F">
            <wp:extent cx="5715000" cy="5480050"/>
            <wp:effectExtent l="0" t="0" r="0" b="0"/>
            <wp:docPr id="50" name="Imagem 50" descr="C:\Users\Gui\AppData\Local\Microsoft\Windows\INetCacheContent.Word\Gerar Relatórios Financeiro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Gui\AppData\Local\Microsoft\Windows\INetCacheContent.Word\Gerar Relatórios Financeiros.jp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548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459BA0" w14:textId="77777777" w:rsidR="00DC3464" w:rsidRDefault="00DF6D8F">
      <w:pPr>
        <w:spacing w:after="160" w:line="259" w:lineRule="auto"/>
        <w:ind w:left="0" w:firstLine="0"/>
        <w:jc w:val="left"/>
        <w:sectPr w:rsidR="00DC3464" w:rsidSect="00DC3464">
          <w:pgSz w:w="11906" w:h="16838"/>
          <w:pgMar w:top="1417" w:right="1081" w:bottom="1352" w:left="1702" w:header="720" w:footer="720" w:gutter="0"/>
          <w:cols w:space="720"/>
          <w:docGrid w:linePitch="326"/>
        </w:sectPr>
      </w:pPr>
      <w:r>
        <w:br w:type="page"/>
      </w:r>
    </w:p>
    <w:p w14:paraId="6C702A4E" w14:textId="77777777" w:rsidR="00DF6D8F" w:rsidRDefault="00DF6D8F" w:rsidP="00DF6D8F">
      <w:pPr>
        <w:pStyle w:val="Ttulo2"/>
      </w:pPr>
      <w:bookmarkStart w:id="72" w:name="_Toc468050495"/>
      <w:r>
        <w:lastRenderedPageBreak/>
        <w:t>4.2 Diagrama de Classes</w:t>
      </w:r>
      <w:bookmarkEnd w:id="72"/>
      <w:r>
        <w:t xml:space="preserve"> </w:t>
      </w:r>
    </w:p>
    <w:p w14:paraId="2613E2BB" w14:textId="77777777" w:rsidR="00DF6D8F" w:rsidRDefault="00DF6D8F" w:rsidP="001C5E75">
      <w:pPr>
        <w:spacing w:line="360" w:lineRule="auto"/>
        <w:ind w:left="0" w:firstLine="709"/>
      </w:pPr>
      <w:r>
        <w:t>Abaixo está o diagrama de classes do sistema.</w:t>
      </w:r>
    </w:p>
    <w:p w14:paraId="63EDE517" w14:textId="77777777" w:rsidR="00DC3464" w:rsidRDefault="007C4A46" w:rsidP="00DC3464">
      <w:pPr>
        <w:spacing w:line="360" w:lineRule="auto"/>
        <w:ind w:left="0" w:firstLine="709"/>
        <w:sectPr w:rsidR="00DC3464" w:rsidSect="00DC3464">
          <w:pgSz w:w="16838" w:h="11906" w:orient="landscape"/>
          <w:pgMar w:top="1702" w:right="1417" w:bottom="1081" w:left="1352" w:header="720" w:footer="720" w:gutter="0"/>
          <w:cols w:space="720"/>
          <w:docGrid w:linePitch="326"/>
        </w:sectPr>
      </w:pPr>
      <w:r>
        <w:pict w14:anchorId="3A0F613A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600.75pt;height:381pt">
            <v:imagedata r:id="rId36" o:title="Diagrama de Classes"/>
          </v:shape>
        </w:pict>
      </w:r>
    </w:p>
    <w:p w14:paraId="387A964C" w14:textId="77777777" w:rsidR="00DF6D8F" w:rsidRDefault="00DF6D8F" w:rsidP="00DC3464">
      <w:pPr>
        <w:pStyle w:val="Ttulo2"/>
      </w:pPr>
      <w:bookmarkStart w:id="73" w:name="_Toc468050496"/>
      <w:r>
        <w:lastRenderedPageBreak/>
        <w:t>4.3 Diagramas de Sequência</w:t>
      </w:r>
      <w:bookmarkEnd w:id="73"/>
    </w:p>
    <w:p w14:paraId="51E4AD83" w14:textId="77777777" w:rsidR="001C5E75" w:rsidRDefault="00DF6D8F" w:rsidP="001C5E75">
      <w:pPr>
        <w:spacing w:line="360" w:lineRule="auto"/>
        <w:ind w:left="0" w:firstLine="709"/>
      </w:pPr>
      <w:r>
        <w:t>Abaixo estão os diagramas de sequência de cada requisito funcional do sistema.</w:t>
      </w:r>
    </w:p>
    <w:p w14:paraId="4CE15481" w14:textId="77777777" w:rsidR="007C3334" w:rsidRDefault="00374F71" w:rsidP="001C5E75">
      <w:pPr>
        <w:pStyle w:val="Ttulo3"/>
      </w:pPr>
      <w:bookmarkStart w:id="74" w:name="_Toc468050497"/>
      <w:r>
        <w:t>4.3.1 Cadastrar</w:t>
      </w:r>
      <w:r w:rsidR="00DF6D8F">
        <w:t xml:space="preserve"> Usuario</w:t>
      </w:r>
      <w:bookmarkEnd w:id="74"/>
    </w:p>
    <w:p w14:paraId="7B73B180" w14:textId="77777777" w:rsidR="00DF6D8F" w:rsidRDefault="007C3334" w:rsidP="001C5E75">
      <w:r>
        <w:rPr>
          <w:noProof/>
        </w:rPr>
        <w:drawing>
          <wp:inline distT="0" distB="0" distL="0" distR="0" wp14:anchorId="56550DB1" wp14:editId="17FB2894">
            <wp:extent cx="5470994" cy="7105650"/>
            <wp:effectExtent l="0" t="0" r="0" b="0"/>
            <wp:docPr id="29" name="Imagem 29" descr="C:\Users\Gui\AppData\Local\Microsoft\Windows\INetCacheContent.Word\Sequencia Cadastrar Usuar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Gui\AppData\Local\Microsoft\Windows\INetCacheContent.Word\Sequencia Cadastrar Usuario.pn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7908" cy="71146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6D7722" w14:textId="77777777" w:rsidR="007C3334" w:rsidRPr="007C3334" w:rsidRDefault="007C3334" w:rsidP="007C3334"/>
    <w:p w14:paraId="2280221A" w14:textId="77777777" w:rsidR="00DF6D8F" w:rsidRPr="00DF6D8F" w:rsidRDefault="00DF6D8F" w:rsidP="00DF6D8F">
      <w:pPr>
        <w:pStyle w:val="Ttulo3"/>
      </w:pPr>
      <w:bookmarkStart w:id="75" w:name="_Toc468050498"/>
      <w:r>
        <w:lastRenderedPageBreak/>
        <w:t>4.3.2 Efetuar Login</w:t>
      </w:r>
      <w:bookmarkEnd w:id="75"/>
    </w:p>
    <w:p w14:paraId="28A9159D" w14:textId="77777777" w:rsidR="00DF6D8F" w:rsidRDefault="007C3334" w:rsidP="00DF6D8F">
      <w:pPr>
        <w:spacing w:line="360" w:lineRule="auto"/>
        <w:ind w:left="0" w:firstLine="0"/>
      </w:pPr>
      <w:r>
        <w:rPr>
          <w:noProof/>
        </w:rPr>
        <w:drawing>
          <wp:inline distT="0" distB="0" distL="0" distR="0" wp14:anchorId="1950711D" wp14:editId="3E10139E">
            <wp:extent cx="5793105" cy="3761130"/>
            <wp:effectExtent l="0" t="0" r="0" b="0"/>
            <wp:docPr id="30" name="Imagem 30" descr="C:\Users\Gui\AppData\Local\Microsoft\Windows\INetCacheContent.Word\Sequencia Log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Gui\AppData\Local\Microsoft\Windows\INetCacheContent.Word\Sequencia Login.pn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3105" cy="376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AEFD86" w14:textId="77777777" w:rsidR="00DF6D8F" w:rsidRDefault="00374F71" w:rsidP="00374F71">
      <w:pPr>
        <w:pStyle w:val="Ttulo3"/>
      </w:pPr>
      <w:bookmarkStart w:id="76" w:name="_Toc468050499"/>
      <w:r>
        <w:lastRenderedPageBreak/>
        <w:t>4.3.3 Cadastrar</w:t>
      </w:r>
      <w:r w:rsidR="00DF6D8F">
        <w:t xml:space="preserve"> Mecânico</w:t>
      </w:r>
      <w:bookmarkEnd w:id="76"/>
    </w:p>
    <w:p w14:paraId="4941078C" w14:textId="77777777" w:rsidR="00374F71" w:rsidRDefault="007C3334" w:rsidP="00374F71">
      <w:pPr>
        <w:ind w:left="0" w:firstLine="0"/>
      </w:pPr>
      <w:r>
        <w:rPr>
          <w:noProof/>
        </w:rPr>
        <w:drawing>
          <wp:inline distT="0" distB="0" distL="0" distR="0" wp14:anchorId="09CD6314" wp14:editId="275E9F1A">
            <wp:extent cx="5814060" cy="8392160"/>
            <wp:effectExtent l="0" t="0" r="0" b="0"/>
            <wp:docPr id="31" name="Imagem 31" descr="C:\Users\Gui\AppData\Local\Microsoft\Windows\INetCacheContent.Word\Sequencia Cadastrar Mecanic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Gui\AppData\Local\Microsoft\Windows\INetCacheContent.Word\Sequencia Cadastrar Mecanico.pn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2301" cy="840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CB6817" w14:textId="77777777" w:rsidR="00374F71" w:rsidRDefault="00374F71" w:rsidP="00374F71">
      <w:pPr>
        <w:pStyle w:val="Ttulo3"/>
      </w:pPr>
      <w:bookmarkStart w:id="77" w:name="_Toc468050500"/>
      <w:r>
        <w:lastRenderedPageBreak/>
        <w:t>4.3.4 Cadastrar Serviço</w:t>
      </w:r>
      <w:bookmarkEnd w:id="77"/>
    </w:p>
    <w:p w14:paraId="3C651937" w14:textId="77777777" w:rsidR="00374F71" w:rsidRDefault="007C3334" w:rsidP="00374F71">
      <w:pPr>
        <w:ind w:left="0" w:firstLine="0"/>
      </w:pPr>
      <w:r>
        <w:rPr>
          <w:noProof/>
        </w:rPr>
        <w:drawing>
          <wp:inline distT="0" distB="0" distL="0" distR="0" wp14:anchorId="740A820F" wp14:editId="522C5C94">
            <wp:extent cx="5793105" cy="6130125"/>
            <wp:effectExtent l="0" t="0" r="0" b="0"/>
            <wp:docPr id="34" name="Imagem 34" descr="C:\Users\Gui\AppData\Local\Microsoft\Windows\INetCacheContent.Word\Sequencia Cadastrar Serviço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Gui\AppData\Local\Microsoft\Windows\INetCacheContent.Word\Sequencia Cadastrar Serviços.pn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3105" cy="613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852B2D" w14:textId="77777777" w:rsidR="00374F71" w:rsidRDefault="00374F71" w:rsidP="00374F71">
      <w:pPr>
        <w:pStyle w:val="Ttulo3"/>
      </w:pPr>
      <w:bookmarkStart w:id="78" w:name="_Toc468050501"/>
      <w:r>
        <w:lastRenderedPageBreak/>
        <w:t>4.3.5 Cadastrar Produto</w:t>
      </w:r>
      <w:bookmarkEnd w:id="78"/>
    </w:p>
    <w:p w14:paraId="48D608CE" w14:textId="77777777" w:rsidR="00374F71" w:rsidRDefault="007C3334" w:rsidP="00374F71">
      <w:pPr>
        <w:ind w:left="0" w:firstLine="0"/>
      </w:pPr>
      <w:r>
        <w:rPr>
          <w:noProof/>
        </w:rPr>
        <w:drawing>
          <wp:inline distT="0" distB="0" distL="0" distR="0" wp14:anchorId="0AE87F99" wp14:editId="1473BE4B">
            <wp:extent cx="5793105" cy="6567341"/>
            <wp:effectExtent l="0" t="0" r="0" b="0"/>
            <wp:docPr id="47" name="Imagem 47" descr="C:\Users\Gui\AppData\Local\Microsoft\Windows\INetCacheContent.Word\Sequencia Cadastar Produto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Gui\AppData\Local\Microsoft\Windows\INetCacheContent.Word\Sequencia Cadastar Produtos.pn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3105" cy="65673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1CAE29" w14:textId="77777777" w:rsidR="00374F71" w:rsidRDefault="00374F71" w:rsidP="00374F71">
      <w:pPr>
        <w:pStyle w:val="Ttulo3"/>
      </w:pPr>
      <w:bookmarkStart w:id="79" w:name="_Toc468050502"/>
      <w:r>
        <w:lastRenderedPageBreak/>
        <w:t xml:space="preserve">4.3.6 </w:t>
      </w:r>
      <w:commentRangeStart w:id="80"/>
      <w:r>
        <w:t>Cadastrar Cliente</w:t>
      </w:r>
      <w:bookmarkEnd w:id="79"/>
      <w:commentRangeEnd w:id="80"/>
      <w:r w:rsidR="003C3A5E">
        <w:rPr>
          <w:rStyle w:val="Refdecomentrio"/>
          <w:b w:val="0"/>
        </w:rPr>
        <w:commentReference w:id="80"/>
      </w:r>
    </w:p>
    <w:p w14:paraId="2552473E" w14:textId="77777777" w:rsidR="00374F71" w:rsidRDefault="007C3334" w:rsidP="00374F71">
      <w:pPr>
        <w:ind w:left="0" w:firstLine="0"/>
      </w:pPr>
      <w:r>
        <w:rPr>
          <w:noProof/>
        </w:rPr>
        <w:drawing>
          <wp:inline distT="0" distB="0" distL="0" distR="0" wp14:anchorId="3757EF14" wp14:editId="437BB612">
            <wp:extent cx="5593080" cy="7964950"/>
            <wp:effectExtent l="0" t="0" r="0" b="0"/>
            <wp:docPr id="51" name="Imagem 51" descr="C:\Users\Gui\AppData\Local\Microsoft\Windows\INetCacheContent.Word\Sequencia Cadastrar Client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Gui\AppData\Local\Microsoft\Windows\INetCacheContent.Word\Sequencia Cadastrar Clientes.pn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7663" cy="79714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83E206" w14:textId="77777777" w:rsidR="007C3334" w:rsidRDefault="007C3334" w:rsidP="00374F71">
      <w:pPr>
        <w:ind w:left="0" w:firstLine="0"/>
      </w:pPr>
    </w:p>
    <w:p w14:paraId="3E82EB7A" w14:textId="77777777" w:rsidR="00374F71" w:rsidRDefault="00374F71" w:rsidP="00374F71">
      <w:pPr>
        <w:pStyle w:val="Ttulo3"/>
      </w:pPr>
      <w:bookmarkStart w:id="81" w:name="_Toc468050503"/>
      <w:commentRangeStart w:id="82"/>
      <w:r>
        <w:lastRenderedPageBreak/>
        <w:t>4.3.7 Cadastrar Veículo</w:t>
      </w:r>
      <w:bookmarkEnd w:id="81"/>
      <w:commentRangeEnd w:id="82"/>
      <w:r w:rsidR="0031053A">
        <w:rPr>
          <w:rStyle w:val="Refdecomentrio"/>
          <w:b w:val="0"/>
        </w:rPr>
        <w:commentReference w:id="82"/>
      </w:r>
    </w:p>
    <w:p w14:paraId="3F90855B" w14:textId="77777777" w:rsidR="00374F71" w:rsidRDefault="007C3334" w:rsidP="00374F71">
      <w:pPr>
        <w:ind w:left="0" w:firstLine="0"/>
      </w:pPr>
      <w:r>
        <w:rPr>
          <w:noProof/>
        </w:rPr>
        <w:drawing>
          <wp:inline distT="0" distB="0" distL="0" distR="0" wp14:anchorId="7C04A847" wp14:editId="59B8A088">
            <wp:extent cx="5793105" cy="6427463"/>
            <wp:effectExtent l="0" t="0" r="0" b="0"/>
            <wp:docPr id="52" name="Imagem 52" descr="C:\Users\Gui\AppData\Local\Microsoft\Windows\INetCacheContent.Word\Sequencia Cadastrar Veicul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Gui\AppData\Local\Microsoft\Windows\INetCacheContent.Word\Sequencia Cadastrar Veiculo.pn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3105" cy="64274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58CC53" w14:textId="77777777" w:rsidR="00374F71" w:rsidRDefault="00374F71" w:rsidP="00374F71">
      <w:pPr>
        <w:pStyle w:val="Ttulo3"/>
      </w:pPr>
      <w:bookmarkStart w:id="83" w:name="_Toc468050504"/>
      <w:r>
        <w:lastRenderedPageBreak/>
        <w:t xml:space="preserve">4.3.8 </w:t>
      </w:r>
      <w:commentRangeStart w:id="84"/>
      <w:r>
        <w:t>Gerar Ordem de Serviço</w:t>
      </w:r>
      <w:bookmarkEnd w:id="83"/>
      <w:commentRangeEnd w:id="84"/>
      <w:r w:rsidR="00065FB7">
        <w:rPr>
          <w:rStyle w:val="Refdecomentrio"/>
          <w:b w:val="0"/>
        </w:rPr>
        <w:commentReference w:id="84"/>
      </w:r>
    </w:p>
    <w:p w14:paraId="37A364F1" w14:textId="77777777" w:rsidR="00374F71" w:rsidRDefault="007C3334" w:rsidP="00374F71">
      <w:pPr>
        <w:ind w:left="0" w:firstLine="0"/>
      </w:pPr>
      <w:r>
        <w:rPr>
          <w:noProof/>
        </w:rPr>
        <w:drawing>
          <wp:inline distT="0" distB="0" distL="0" distR="0" wp14:anchorId="1AF35B3F" wp14:editId="05005190">
            <wp:extent cx="5793105" cy="4927875"/>
            <wp:effectExtent l="0" t="0" r="0" b="0"/>
            <wp:docPr id="55" name="Imagem 55" descr="C:\Users\Gui\AppData\Local\Microsoft\Windows\INetCacheContent.Word\Sequencia Ordem de Serviç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Gui\AppData\Local\Microsoft\Windows\INetCacheContent.Word\Sequencia Ordem de Serviço.pn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3105" cy="4927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6454C2" w14:textId="77777777" w:rsidR="00374F71" w:rsidRPr="00642AF7" w:rsidRDefault="00642AF7" w:rsidP="00642AF7">
      <w:pPr>
        <w:pStyle w:val="Ttulo3"/>
      </w:pPr>
      <w:bookmarkStart w:id="85" w:name="_Toc468050505"/>
      <w:r w:rsidRPr="00642AF7">
        <w:lastRenderedPageBreak/>
        <w:t xml:space="preserve">4.3.9 Gerar Relatórios </w:t>
      </w:r>
      <w:r w:rsidR="00374F71" w:rsidRPr="00642AF7">
        <w:t>Ordem de Serviço</w:t>
      </w:r>
      <w:bookmarkEnd w:id="85"/>
    </w:p>
    <w:p w14:paraId="2E145CD6" w14:textId="77777777" w:rsidR="007C3334" w:rsidRPr="007C3334" w:rsidRDefault="007C4A46" w:rsidP="007C3334">
      <w:r>
        <w:pict w14:anchorId="5D68CEA5">
          <v:shape id="_x0000_i1026" type="#_x0000_t75" style="width:456pt;height:271.5pt">
            <v:imagedata r:id="rId45" o:title="Sequencia Relatorio de OS"/>
          </v:shape>
        </w:pict>
      </w:r>
      <w:r w:rsidR="00BA0DE2">
        <w:rPr>
          <w:rStyle w:val="Refdecomentrio"/>
        </w:rPr>
        <w:commentReference w:id="86"/>
      </w:r>
    </w:p>
    <w:p w14:paraId="5E3A46B9" w14:textId="77777777" w:rsidR="00642AF7" w:rsidRDefault="00642AF7" w:rsidP="001C5E75">
      <w:pPr>
        <w:jc w:val="left"/>
      </w:pPr>
      <w:bookmarkStart w:id="87" w:name="_Toc468050506"/>
      <w:r w:rsidRPr="001C5E75">
        <w:rPr>
          <w:rStyle w:val="Ttulo3Char"/>
        </w:rPr>
        <w:t>4.3.10 Gerar Relatórios Financeiros</w:t>
      </w:r>
      <w:bookmarkEnd w:id="87"/>
      <w:r w:rsidR="007C4A46">
        <w:pict w14:anchorId="18CC8402">
          <v:shape id="_x0000_i1027" type="#_x0000_t75" style="width:453.75pt;height:276pt">
            <v:imagedata r:id="rId46" o:title="Sequencia Relatorio Financeiro"/>
          </v:shape>
        </w:pict>
      </w:r>
    </w:p>
    <w:p w14:paraId="7CB7FDE5" w14:textId="77777777" w:rsidR="00642AF7" w:rsidRDefault="00642AF7">
      <w:pPr>
        <w:spacing w:after="160" w:line="259" w:lineRule="auto"/>
        <w:ind w:left="0" w:firstLine="0"/>
        <w:jc w:val="left"/>
      </w:pPr>
    </w:p>
    <w:p w14:paraId="39944077" w14:textId="77777777" w:rsidR="00642AF7" w:rsidRDefault="00642AF7" w:rsidP="00642AF7">
      <w:pPr>
        <w:pStyle w:val="Ttulo3"/>
      </w:pPr>
      <w:bookmarkStart w:id="88" w:name="_Toc468050507"/>
      <w:r>
        <w:lastRenderedPageBreak/>
        <w:t xml:space="preserve">4.3.11 </w:t>
      </w:r>
      <w:commentRangeStart w:id="89"/>
      <w:r>
        <w:t>Gerar Relatórios de Comissão</w:t>
      </w:r>
      <w:bookmarkEnd w:id="88"/>
      <w:commentRangeEnd w:id="89"/>
      <w:r w:rsidR="00BA0DE2">
        <w:rPr>
          <w:rStyle w:val="Refdecomentrio"/>
          <w:b w:val="0"/>
        </w:rPr>
        <w:commentReference w:id="89"/>
      </w:r>
    </w:p>
    <w:p w14:paraId="0779DBE4" w14:textId="77777777" w:rsidR="00642AF7" w:rsidRDefault="007C4A46" w:rsidP="001C5E75">
      <w:pPr>
        <w:rPr>
          <w:sz w:val="28"/>
        </w:rPr>
      </w:pPr>
      <w:r>
        <w:pict w14:anchorId="78F10210">
          <v:shape id="_x0000_i1028" type="#_x0000_t75" style="width:456pt;height:271.5pt">
            <v:imagedata r:id="rId47" o:title="Sequencia Relatorio Comissao"/>
          </v:shape>
        </w:pict>
      </w:r>
      <w:r w:rsidR="00642AF7">
        <w:br w:type="page"/>
      </w:r>
    </w:p>
    <w:p w14:paraId="68F57851" w14:textId="77777777" w:rsidR="008D0B34" w:rsidRPr="008D0B34" w:rsidRDefault="008D0B34" w:rsidP="008D0B34">
      <w:pPr>
        <w:pStyle w:val="Ttulo2"/>
      </w:pPr>
      <w:bookmarkStart w:id="90" w:name="_Toc468050508"/>
      <w:r>
        <w:lastRenderedPageBreak/>
        <w:t>4.4 Diagrama de Atividades</w:t>
      </w:r>
      <w:bookmarkEnd w:id="90"/>
    </w:p>
    <w:p w14:paraId="2C15A800" w14:textId="77777777" w:rsidR="008D0B34" w:rsidRDefault="008D0B34" w:rsidP="008D0B34">
      <w:pPr>
        <w:spacing w:line="360" w:lineRule="auto"/>
        <w:ind w:left="0" w:firstLine="709"/>
      </w:pPr>
      <w:r>
        <w:t>Abaixo está o diagrama de atividades do sistema.</w:t>
      </w:r>
    </w:p>
    <w:p w14:paraId="55DAC30B" w14:textId="77777777" w:rsidR="00C01E73" w:rsidRDefault="007C4A46" w:rsidP="008D0B34">
      <w:pPr>
        <w:spacing w:line="360" w:lineRule="auto"/>
        <w:ind w:left="0" w:firstLine="709"/>
      </w:pPr>
      <w:r>
        <w:pict w14:anchorId="50E908A3">
          <v:shape id="_x0000_i1029" type="#_x0000_t75" style="width:456pt;height:405pt">
            <v:imagedata r:id="rId48" o:title="Gerar Ordem de Serviço Atividades"/>
          </v:shape>
        </w:pict>
      </w:r>
    </w:p>
    <w:p w14:paraId="44795BEE" w14:textId="77777777" w:rsidR="00C01E73" w:rsidRDefault="00C01E73">
      <w:pPr>
        <w:spacing w:after="160" w:line="259" w:lineRule="auto"/>
        <w:ind w:left="0" w:firstLine="0"/>
        <w:jc w:val="left"/>
      </w:pPr>
      <w:r>
        <w:br w:type="page"/>
      </w:r>
    </w:p>
    <w:p w14:paraId="7EC8989E" w14:textId="77777777" w:rsidR="00E01DB7" w:rsidRDefault="00E01DB7" w:rsidP="00C01E73">
      <w:pPr>
        <w:pStyle w:val="Ttulo3"/>
      </w:pPr>
    </w:p>
    <w:p w14:paraId="7093D976" w14:textId="77777777" w:rsidR="00DF6D8F" w:rsidRDefault="00C01E73" w:rsidP="00C01E73">
      <w:pPr>
        <w:pStyle w:val="Ttulo2"/>
      </w:pPr>
      <w:bookmarkStart w:id="91" w:name="_Toc468050509"/>
      <w:r>
        <w:t xml:space="preserve">4.5 </w:t>
      </w:r>
      <w:commentRangeStart w:id="92"/>
      <w:r>
        <w:t>Modelo Relacional</w:t>
      </w:r>
      <w:bookmarkEnd w:id="91"/>
      <w:commentRangeEnd w:id="92"/>
      <w:r w:rsidR="0084178C">
        <w:rPr>
          <w:rStyle w:val="Refdecomentrio"/>
          <w:b w:val="0"/>
        </w:rPr>
        <w:commentReference w:id="92"/>
      </w:r>
    </w:p>
    <w:p w14:paraId="730A6BA4" w14:textId="77777777" w:rsidR="000550D2" w:rsidRDefault="00C01E73" w:rsidP="00C01E73">
      <w:pPr>
        <w:spacing w:line="360" w:lineRule="auto"/>
        <w:ind w:left="0" w:firstLine="709"/>
      </w:pPr>
      <w:r>
        <w:tab/>
        <w:t>Abaixo está o diagrama do modelo relacional do sistema.</w:t>
      </w:r>
    </w:p>
    <w:p w14:paraId="71D06271" w14:textId="77777777" w:rsidR="000550D2" w:rsidRDefault="000550D2" w:rsidP="00C01E73">
      <w:pPr>
        <w:spacing w:line="360" w:lineRule="auto"/>
        <w:ind w:left="0" w:firstLine="709"/>
      </w:pPr>
    </w:p>
    <w:p w14:paraId="625D9098" w14:textId="77777777" w:rsidR="00DF6D8F" w:rsidRDefault="00C01E73" w:rsidP="00C01E73">
      <w:pPr>
        <w:spacing w:line="360" w:lineRule="auto"/>
        <w:ind w:left="0" w:firstLine="709"/>
      </w:pPr>
      <w:commentRangeStart w:id="93"/>
      <w:r>
        <w:rPr>
          <w:noProof/>
        </w:rPr>
        <w:drawing>
          <wp:inline distT="0" distB="0" distL="0" distR="0" wp14:anchorId="16FD338D" wp14:editId="0AAF7600">
            <wp:extent cx="5793105" cy="3074576"/>
            <wp:effectExtent l="0" t="0" r="0" b="0"/>
            <wp:docPr id="86" name="Imagem 86" descr="C:\Users\Gui\AppData\Local\Microsoft\Windows\INetCacheContent.Word\m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C:\Users\Gui\AppData\Local\Microsoft\Windows\INetCacheContent.Word\mr.jpg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3105" cy="30745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commentRangeEnd w:id="93"/>
      <w:r w:rsidR="00BA0DE2">
        <w:rPr>
          <w:rStyle w:val="Refdecomentrio"/>
        </w:rPr>
        <w:commentReference w:id="93"/>
      </w:r>
    </w:p>
    <w:p w14:paraId="3A8107B0" w14:textId="77777777" w:rsidR="00C01E73" w:rsidRDefault="00C01E73">
      <w:pPr>
        <w:spacing w:after="160" w:line="259" w:lineRule="auto"/>
        <w:ind w:left="0" w:firstLine="0"/>
        <w:jc w:val="left"/>
      </w:pPr>
      <w:r>
        <w:br w:type="page"/>
      </w:r>
    </w:p>
    <w:p w14:paraId="0310B712" w14:textId="77777777" w:rsidR="0000598C" w:rsidRDefault="0000598C" w:rsidP="0000598C">
      <w:pPr>
        <w:pStyle w:val="Ttulo1"/>
        <w:spacing w:line="360" w:lineRule="auto"/>
      </w:pPr>
      <w:bookmarkStart w:id="94" w:name="_Toc468050510"/>
      <w:r>
        <w:lastRenderedPageBreak/>
        <w:t>5. Telas</w:t>
      </w:r>
      <w:bookmarkEnd w:id="94"/>
    </w:p>
    <w:p w14:paraId="334BCFA2" w14:textId="77777777" w:rsidR="0000598C" w:rsidRDefault="0000598C" w:rsidP="0000598C">
      <w:pPr>
        <w:spacing w:line="360" w:lineRule="auto"/>
        <w:ind w:left="0" w:firstLine="709"/>
      </w:pPr>
      <w:r>
        <w:t>Os protótipos das telas do programa foram feitos co</w:t>
      </w:r>
      <w:r w:rsidR="00DF6D8F">
        <w:t>m o auxílio da ferramenta Netbeans</w:t>
      </w:r>
      <w:r>
        <w:t>.</w:t>
      </w:r>
    </w:p>
    <w:p w14:paraId="7E694621" w14:textId="77777777" w:rsidR="0000598C" w:rsidRDefault="0000598C" w:rsidP="0000598C">
      <w:pPr>
        <w:pStyle w:val="Ttulo2"/>
      </w:pPr>
      <w:bookmarkStart w:id="95" w:name="_Toc468050511"/>
      <w:r>
        <w:t>5.1 Protótipos das Telas</w:t>
      </w:r>
      <w:bookmarkEnd w:id="95"/>
    </w:p>
    <w:p w14:paraId="27B44D63" w14:textId="77777777" w:rsidR="0000598C" w:rsidRDefault="0000598C" w:rsidP="0000598C">
      <w:pPr>
        <w:spacing w:line="360" w:lineRule="auto"/>
        <w:ind w:left="0" w:firstLine="709"/>
      </w:pPr>
      <w:r>
        <w:t>A seguir estão apresentados os protótipos das telas do programa, no entanto elas poderão ser alteradas.</w:t>
      </w:r>
    </w:p>
    <w:p w14:paraId="4B0989EF" w14:textId="77777777" w:rsidR="00042BCC" w:rsidRDefault="00042BCC" w:rsidP="00042BCC">
      <w:pPr>
        <w:pStyle w:val="Ttulo3"/>
        <w:ind w:left="0" w:firstLine="0"/>
      </w:pPr>
      <w:bookmarkStart w:id="96" w:name="_Toc468050512"/>
      <w:r>
        <w:t>5.1.1 Telas de Início</w:t>
      </w:r>
      <w:bookmarkEnd w:id="96"/>
    </w:p>
    <w:p w14:paraId="47FD6DCA" w14:textId="77777777" w:rsidR="00042BCC" w:rsidRPr="00042BCC" w:rsidRDefault="00185041" w:rsidP="00042BCC">
      <w:r>
        <w:rPr>
          <w:noProof/>
        </w:rPr>
        <w:drawing>
          <wp:inline distT="0" distB="0" distL="0" distR="0" wp14:anchorId="084EA64F" wp14:editId="4C4EE30A">
            <wp:extent cx="5707380" cy="3345180"/>
            <wp:effectExtent l="0" t="0" r="0" b="0"/>
            <wp:docPr id="83" name="Imagem 83" descr="C:\Users\Gui\AppData\Local\Microsoft\Windows\INetCacheContent.Word\menu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Gui\AppData\Local\Microsoft\Windows\INetCacheContent.Word\menuC.JPG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738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69C1A9" w14:textId="77777777" w:rsidR="00042BCC" w:rsidRDefault="00042BCC" w:rsidP="00042BCC"/>
    <w:p w14:paraId="54376415" w14:textId="77777777" w:rsidR="00042BCC" w:rsidRDefault="00042BCC" w:rsidP="00042BCC"/>
    <w:p w14:paraId="6C0764D9" w14:textId="77777777" w:rsidR="00042BCC" w:rsidRPr="00042BCC" w:rsidRDefault="00042BCC" w:rsidP="00042BCC"/>
    <w:p w14:paraId="72B4D642" w14:textId="77777777" w:rsidR="00E01DB7" w:rsidRDefault="00E01DB7" w:rsidP="00042BCC">
      <w:pPr>
        <w:pStyle w:val="Ttulo3"/>
      </w:pPr>
    </w:p>
    <w:p w14:paraId="1E8CA4E1" w14:textId="77777777" w:rsidR="00E01DB7" w:rsidRDefault="00E01DB7" w:rsidP="00042BCC">
      <w:pPr>
        <w:pStyle w:val="Ttulo3"/>
      </w:pPr>
    </w:p>
    <w:p w14:paraId="149E0BCE" w14:textId="77777777" w:rsidR="00E01DB7" w:rsidRDefault="00E01DB7" w:rsidP="00042BCC">
      <w:pPr>
        <w:pStyle w:val="Ttulo3"/>
      </w:pPr>
    </w:p>
    <w:p w14:paraId="0E379CEE" w14:textId="77777777" w:rsidR="00E01DB7" w:rsidRDefault="00E01DB7" w:rsidP="00042BCC">
      <w:pPr>
        <w:pStyle w:val="Ttulo3"/>
      </w:pPr>
    </w:p>
    <w:p w14:paraId="068C07B1" w14:textId="77777777" w:rsidR="00E01DB7" w:rsidRDefault="00E01DB7" w:rsidP="00042BCC">
      <w:pPr>
        <w:pStyle w:val="Ttulo3"/>
      </w:pPr>
    </w:p>
    <w:p w14:paraId="450FD1BD" w14:textId="77777777" w:rsidR="00E01DB7" w:rsidRDefault="00E01DB7" w:rsidP="00042BCC">
      <w:pPr>
        <w:pStyle w:val="Ttulo3"/>
      </w:pPr>
    </w:p>
    <w:p w14:paraId="0AEE2198" w14:textId="77777777" w:rsidR="00E01DB7" w:rsidRDefault="00E01DB7" w:rsidP="00042BCC">
      <w:pPr>
        <w:pStyle w:val="Ttulo3"/>
      </w:pPr>
    </w:p>
    <w:p w14:paraId="6C8B8734" w14:textId="77777777" w:rsidR="00E01DB7" w:rsidRDefault="00E01DB7">
      <w:pPr>
        <w:spacing w:after="160" w:line="259" w:lineRule="auto"/>
        <w:ind w:left="0" w:firstLine="0"/>
        <w:jc w:val="left"/>
        <w:rPr>
          <w:b/>
        </w:rPr>
      </w:pPr>
      <w:r>
        <w:br w:type="page"/>
      </w:r>
    </w:p>
    <w:p w14:paraId="3FCEBE91" w14:textId="77777777" w:rsidR="0000598C" w:rsidRDefault="00042BCC" w:rsidP="00042BCC">
      <w:pPr>
        <w:pStyle w:val="Ttulo3"/>
      </w:pPr>
      <w:bookmarkStart w:id="97" w:name="_Toc468050513"/>
      <w:r>
        <w:lastRenderedPageBreak/>
        <w:t>5.1.2 Tela de Cadastro de Usuário</w:t>
      </w:r>
      <w:bookmarkEnd w:id="97"/>
    </w:p>
    <w:p w14:paraId="79719112" w14:textId="77777777" w:rsidR="00042BCC" w:rsidRPr="00042BCC" w:rsidRDefault="00042BCC" w:rsidP="00042BCC"/>
    <w:p w14:paraId="14D75BEC" w14:textId="77777777" w:rsidR="00042BCC" w:rsidRDefault="00E01DB7" w:rsidP="00042BCC">
      <w:r>
        <w:rPr>
          <w:noProof/>
        </w:rPr>
        <w:drawing>
          <wp:inline distT="0" distB="0" distL="0" distR="0" wp14:anchorId="0968D545" wp14:editId="15CA7B5B">
            <wp:extent cx="5433060" cy="5608320"/>
            <wp:effectExtent l="0" t="0" r="0" b="0"/>
            <wp:docPr id="57" name="Imagem 57" descr="C:\Users\Gui\AppData\Local\Microsoft\Windows\INetCacheContent.Word\Cadastro de usuar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Gui\AppData\Local\Microsoft\Windows\INetCacheContent.Word\Cadastro de usuario.png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3060" cy="5608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EE344B" w14:textId="77777777" w:rsidR="00E01DB7" w:rsidRDefault="00E01DB7">
      <w:pPr>
        <w:spacing w:after="160" w:line="259" w:lineRule="auto"/>
        <w:ind w:left="0" w:firstLine="0"/>
        <w:jc w:val="left"/>
        <w:rPr>
          <w:b/>
        </w:rPr>
      </w:pPr>
      <w:r>
        <w:br w:type="page"/>
      </w:r>
    </w:p>
    <w:p w14:paraId="6158E6A1" w14:textId="77777777" w:rsidR="00042BCC" w:rsidRDefault="00042BCC" w:rsidP="00042BCC">
      <w:pPr>
        <w:pStyle w:val="Ttulo3"/>
      </w:pPr>
      <w:bookmarkStart w:id="98" w:name="_Toc468050514"/>
      <w:r>
        <w:lastRenderedPageBreak/>
        <w:t>5.1.3 Tela de Login</w:t>
      </w:r>
      <w:bookmarkEnd w:id="98"/>
    </w:p>
    <w:p w14:paraId="2A948FF9" w14:textId="77777777" w:rsidR="00042BCC" w:rsidRPr="00042BCC" w:rsidRDefault="00042BCC" w:rsidP="00042BCC"/>
    <w:p w14:paraId="20640300" w14:textId="77777777" w:rsidR="00042BCC" w:rsidRDefault="00E01DB7" w:rsidP="00042BCC">
      <w:pPr>
        <w:ind w:left="0" w:firstLine="0"/>
      </w:pPr>
      <w:r>
        <w:rPr>
          <w:noProof/>
        </w:rPr>
        <w:drawing>
          <wp:inline distT="0" distB="0" distL="0" distR="0" wp14:anchorId="13EB09E2" wp14:editId="3AE6E2F1">
            <wp:extent cx="3261360" cy="2522220"/>
            <wp:effectExtent l="0" t="0" r="0" b="0"/>
            <wp:docPr id="58" name="Imagem 58" descr="C:\Users\Gui\AppData\Local\Microsoft\Windows\INetCacheContent.Word\logi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Gui\AppData\Local\Microsoft\Windows\INetCacheContent.Word\login.jpg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1360" cy="2522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D3CBAD" w14:textId="77777777" w:rsidR="00E01DB7" w:rsidRDefault="00E01DB7">
      <w:pPr>
        <w:spacing w:after="160" w:line="259" w:lineRule="auto"/>
        <w:ind w:left="0" w:firstLine="0"/>
        <w:jc w:val="left"/>
        <w:rPr>
          <w:b/>
        </w:rPr>
      </w:pPr>
      <w:r>
        <w:br w:type="page"/>
      </w:r>
    </w:p>
    <w:p w14:paraId="533979EC" w14:textId="77777777" w:rsidR="00042BCC" w:rsidRDefault="00042BCC" w:rsidP="00042BCC">
      <w:pPr>
        <w:pStyle w:val="Ttulo3"/>
      </w:pPr>
      <w:bookmarkStart w:id="99" w:name="_Toc468050515"/>
      <w:r>
        <w:lastRenderedPageBreak/>
        <w:t>5.1.4 Tela de Cadastro de Cliente</w:t>
      </w:r>
      <w:bookmarkEnd w:id="99"/>
    </w:p>
    <w:p w14:paraId="5F0736E9" w14:textId="77777777" w:rsidR="00042BCC" w:rsidRPr="00042BCC" w:rsidRDefault="00042BCC" w:rsidP="00042BCC"/>
    <w:p w14:paraId="32D2833A" w14:textId="77777777" w:rsidR="00042BCC" w:rsidRDefault="00E01DB7" w:rsidP="00042BCC">
      <w:r>
        <w:rPr>
          <w:noProof/>
        </w:rPr>
        <w:drawing>
          <wp:inline distT="0" distB="0" distL="0" distR="0" wp14:anchorId="469D0819" wp14:editId="114C8B0A">
            <wp:extent cx="5440680" cy="6507480"/>
            <wp:effectExtent l="0" t="0" r="0" b="0"/>
            <wp:docPr id="59" name="Imagem 59" descr="C:\Users\Gui\AppData\Local\Microsoft\Windows\INetCacheContent.Word\cadastrar client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Gui\AppData\Local\Microsoft\Windows\INetCacheContent.Word\cadastrar cliente.jpg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0680" cy="650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012834" w14:textId="77777777" w:rsidR="00042BCC" w:rsidRPr="00042BCC" w:rsidRDefault="00042BCC" w:rsidP="003964B0">
      <w:pPr>
        <w:pStyle w:val="Ttulo3"/>
        <w:spacing w:line="360" w:lineRule="auto"/>
      </w:pPr>
      <w:bookmarkStart w:id="100" w:name="_Toc468050516"/>
      <w:r>
        <w:lastRenderedPageBreak/>
        <w:t>5.1.5 Tela de Cadastro de Mecânico</w:t>
      </w:r>
      <w:bookmarkEnd w:id="100"/>
    </w:p>
    <w:p w14:paraId="34702E74" w14:textId="77777777" w:rsidR="00042BCC" w:rsidRDefault="00E01DB7" w:rsidP="003964B0">
      <w:pPr>
        <w:spacing w:line="360" w:lineRule="auto"/>
        <w:ind w:left="0" w:firstLine="0"/>
      </w:pPr>
      <w:r>
        <w:rPr>
          <w:noProof/>
        </w:rPr>
        <w:drawing>
          <wp:inline distT="0" distB="0" distL="0" distR="0" wp14:anchorId="407EBDF3" wp14:editId="5949D969">
            <wp:extent cx="4808220" cy="4221480"/>
            <wp:effectExtent l="0" t="0" r="0" b="0"/>
            <wp:docPr id="60" name="Imagem 60" descr="C:\Users\Gui\AppData\Local\Microsoft\Windows\INetCacheContent.Word\Cadastrar mecanico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Gui\AppData\Local\Microsoft\Windows\INetCacheContent.Word\Cadastrar mecanicoC.JPG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8220" cy="422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B2F0A1" w14:textId="77777777" w:rsidR="003964B0" w:rsidRDefault="003964B0" w:rsidP="003964B0">
      <w:pPr>
        <w:pStyle w:val="Ttulo3"/>
        <w:spacing w:line="360" w:lineRule="auto"/>
      </w:pPr>
      <w:bookmarkStart w:id="101" w:name="_Toc468050517"/>
      <w:r>
        <w:t>5.1.6 Tela de Cadastro de Produto</w:t>
      </w:r>
      <w:bookmarkEnd w:id="101"/>
    </w:p>
    <w:p w14:paraId="41C63E2F" w14:textId="77777777" w:rsidR="003964B0" w:rsidRDefault="00E01DB7" w:rsidP="003964B0">
      <w:pPr>
        <w:spacing w:line="360" w:lineRule="auto"/>
      </w:pPr>
      <w:r>
        <w:rPr>
          <w:noProof/>
        </w:rPr>
        <w:drawing>
          <wp:inline distT="0" distB="0" distL="0" distR="0" wp14:anchorId="01266B96" wp14:editId="39FA162F">
            <wp:extent cx="3810000" cy="2712720"/>
            <wp:effectExtent l="0" t="0" r="0" b="0"/>
            <wp:docPr id="61" name="Imagem 61" descr="C:\Users\Gui\AppData\Local\Microsoft\Windows\INetCacheContent.Word\Cadastrar Produto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Gui\AppData\Local\Microsoft\Windows\INetCacheContent.Word\Cadastrar ProdutoC.JPG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712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4C67EA" w14:textId="77777777" w:rsidR="003964B0" w:rsidRDefault="003964B0" w:rsidP="003964B0">
      <w:pPr>
        <w:tabs>
          <w:tab w:val="left" w:pos="7920"/>
        </w:tabs>
        <w:ind w:left="0" w:firstLine="0"/>
      </w:pPr>
    </w:p>
    <w:p w14:paraId="273B69DB" w14:textId="77777777" w:rsidR="003964B0" w:rsidRDefault="003964B0" w:rsidP="003964B0">
      <w:pPr>
        <w:tabs>
          <w:tab w:val="left" w:pos="7920"/>
        </w:tabs>
        <w:ind w:left="0" w:firstLine="0"/>
      </w:pPr>
    </w:p>
    <w:p w14:paraId="2D58B520" w14:textId="77777777" w:rsidR="003964B0" w:rsidRDefault="003964B0" w:rsidP="003964B0">
      <w:pPr>
        <w:tabs>
          <w:tab w:val="left" w:pos="7920"/>
        </w:tabs>
        <w:ind w:left="0" w:firstLine="0"/>
      </w:pPr>
    </w:p>
    <w:p w14:paraId="3F2959CD" w14:textId="77777777" w:rsidR="003964B0" w:rsidRDefault="003964B0" w:rsidP="003964B0">
      <w:pPr>
        <w:pStyle w:val="Ttulo3"/>
        <w:spacing w:line="360" w:lineRule="auto"/>
      </w:pPr>
      <w:bookmarkStart w:id="102" w:name="_Toc468050518"/>
      <w:r>
        <w:lastRenderedPageBreak/>
        <w:t>5.1.7 Tela de Cadastro de Serviços</w:t>
      </w:r>
      <w:bookmarkEnd w:id="102"/>
    </w:p>
    <w:p w14:paraId="3066EAC2" w14:textId="77777777" w:rsidR="001C5E75" w:rsidRDefault="00E01DB7" w:rsidP="00DC3464">
      <w:pPr>
        <w:tabs>
          <w:tab w:val="left" w:pos="7920"/>
        </w:tabs>
        <w:spacing w:line="360" w:lineRule="auto"/>
        <w:ind w:left="0" w:firstLine="0"/>
        <w:rPr>
          <w:rStyle w:val="Ttulo3Char"/>
        </w:rPr>
      </w:pPr>
      <w:r>
        <w:rPr>
          <w:noProof/>
        </w:rPr>
        <w:drawing>
          <wp:inline distT="0" distB="0" distL="0" distR="0" wp14:anchorId="4A31E7DC" wp14:editId="7798BF9B">
            <wp:extent cx="5056227" cy="3468414"/>
            <wp:effectExtent l="0" t="0" r="0" b="0"/>
            <wp:docPr id="62" name="Imagem 62" descr="C:\Users\Gui\AppData\Local\Microsoft\Windows\INetCacheContent.Word\Cadastro de serviços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Gui\AppData\Local\Microsoft\Windows\INetCacheContent.Word\Cadastro de serviçosC.JPG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3787" cy="347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48F3C8" w14:textId="77777777" w:rsidR="00DC3464" w:rsidRDefault="00DC3464" w:rsidP="00DC3464">
      <w:pPr>
        <w:tabs>
          <w:tab w:val="left" w:pos="7920"/>
        </w:tabs>
        <w:spacing w:line="360" w:lineRule="auto"/>
        <w:ind w:left="0" w:firstLine="0"/>
        <w:rPr>
          <w:rStyle w:val="Ttulo3Char"/>
        </w:rPr>
      </w:pPr>
    </w:p>
    <w:p w14:paraId="44BD41A8" w14:textId="77777777" w:rsidR="00DC3464" w:rsidRDefault="00DC3464" w:rsidP="00DC3464">
      <w:pPr>
        <w:tabs>
          <w:tab w:val="left" w:pos="7920"/>
        </w:tabs>
        <w:spacing w:line="360" w:lineRule="auto"/>
        <w:ind w:left="0" w:firstLine="0"/>
        <w:rPr>
          <w:rStyle w:val="Ttulo3Char"/>
        </w:rPr>
      </w:pPr>
    </w:p>
    <w:p w14:paraId="2B8CA991" w14:textId="77777777" w:rsidR="00DC3464" w:rsidRDefault="00DC3464" w:rsidP="00DC3464">
      <w:pPr>
        <w:tabs>
          <w:tab w:val="left" w:pos="7920"/>
        </w:tabs>
        <w:spacing w:line="360" w:lineRule="auto"/>
        <w:ind w:left="0" w:firstLine="0"/>
        <w:rPr>
          <w:rStyle w:val="Ttulo3Char"/>
        </w:rPr>
      </w:pPr>
    </w:p>
    <w:p w14:paraId="4E51E9DB" w14:textId="77777777" w:rsidR="00DC3464" w:rsidRDefault="00DC3464" w:rsidP="00DC3464">
      <w:pPr>
        <w:tabs>
          <w:tab w:val="left" w:pos="7920"/>
        </w:tabs>
        <w:spacing w:line="360" w:lineRule="auto"/>
        <w:ind w:left="0" w:firstLine="0"/>
        <w:rPr>
          <w:rStyle w:val="Ttulo3Char"/>
        </w:rPr>
      </w:pPr>
    </w:p>
    <w:p w14:paraId="378549A8" w14:textId="77777777" w:rsidR="00DC3464" w:rsidRDefault="00DC3464" w:rsidP="00DC3464">
      <w:pPr>
        <w:tabs>
          <w:tab w:val="left" w:pos="7920"/>
        </w:tabs>
        <w:spacing w:line="360" w:lineRule="auto"/>
        <w:ind w:left="0" w:firstLine="0"/>
        <w:rPr>
          <w:rStyle w:val="Ttulo3Char"/>
        </w:rPr>
      </w:pPr>
    </w:p>
    <w:p w14:paraId="0F67765F" w14:textId="77777777" w:rsidR="00DC3464" w:rsidRDefault="00DC3464" w:rsidP="00DC3464">
      <w:pPr>
        <w:tabs>
          <w:tab w:val="left" w:pos="7920"/>
        </w:tabs>
        <w:spacing w:line="360" w:lineRule="auto"/>
        <w:ind w:left="0" w:firstLine="0"/>
        <w:rPr>
          <w:rStyle w:val="Ttulo3Char"/>
        </w:rPr>
      </w:pPr>
    </w:p>
    <w:p w14:paraId="0F34C0CE" w14:textId="77777777" w:rsidR="00DC3464" w:rsidRDefault="00DC3464" w:rsidP="00DC3464">
      <w:pPr>
        <w:tabs>
          <w:tab w:val="left" w:pos="7920"/>
        </w:tabs>
        <w:spacing w:line="360" w:lineRule="auto"/>
        <w:ind w:left="0" w:firstLine="0"/>
        <w:rPr>
          <w:rStyle w:val="Ttulo3Char"/>
        </w:rPr>
      </w:pPr>
    </w:p>
    <w:p w14:paraId="75D54B57" w14:textId="77777777" w:rsidR="00DC3464" w:rsidRDefault="00DC3464" w:rsidP="00DC3464">
      <w:pPr>
        <w:tabs>
          <w:tab w:val="left" w:pos="7920"/>
        </w:tabs>
        <w:spacing w:line="360" w:lineRule="auto"/>
        <w:ind w:left="0" w:firstLine="0"/>
        <w:rPr>
          <w:rStyle w:val="Ttulo3Char"/>
        </w:rPr>
      </w:pPr>
    </w:p>
    <w:p w14:paraId="12B844C4" w14:textId="77777777" w:rsidR="00E01DB7" w:rsidRDefault="003964B0" w:rsidP="001C5E75">
      <w:pPr>
        <w:ind w:left="0" w:firstLine="0"/>
        <w:jc w:val="left"/>
      </w:pPr>
      <w:bookmarkStart w:id="103" w:name="_Toc468050519"/>
      <w:r w:rsidRPr="001C5E75">
        <w:rPr>
          <w:rStyle w:val="Ttulo3Char"/>
        </w:rPr>
        <w:lastRenderedPageBreak/>
        <w:t>5.1.8 Tela de Gerar Comissões</w:t>
      </w:r>
      <w:bookmarkEnd w:id="103"/>
      <w:r w:rsidR="00E01DB7">
        <w:rPr>
          <w:noProof/>
        </w:rPr>
        <w:drawing>
          <wp:inline distT="0" distB="0" distL="0" distR="0" wp14:anchorId="39FB9199" wp14:editId="030D70D4">
            <wp:extent cx="5927835" cy="5008372"/>
            <wp:effectExtent l="0" t="0" r="0" b="0"/>
            <wp:docPr id="63" name="Imagem 63" descr="C:\Users\Gui\AppData\Local\Microsoft\Windows\INetCacheContent.Word\Consulta comisso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Gui\AppData\Local\Microsoft\Windows\INetCacheContent.Word\Consulta comissoes.png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142" cy="501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85041">
        <w:rPr>
          <w:noProof/>
        </w:rPr>
        <w:lastRenderedPageBreak/>
        <w:drawing>
          <wp:inline distT="0" distB="0" distL="0" distR="0" wp14:anchorId="35AE2B1D" wp14:editId="75B8D6EB">
            <wp:extent cx="4678680" cy="5859780"/>
            <wp:effectExtent l="0" t="0" r="0" b="0"/>
            <wp:docPr id="82" name="Imagem 82" descr="C:\Users\Gui\AppData\Local\Microsoft\Windows\INetCacheContent.Word\Screenshot_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C:\Users\Gui\AppData\Local\Microsoft\Windows\INetCacheContent.Word\Screenshot_3.jpg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8680" cy="5859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32C5EE" w14:textId="77777777" w:rsidR="00A140B7" w:rsidRDefault="00A140B7" w:rsidP="00E01DB7"/>
    <w:p w14:paraId="30E0142D" w14:textId="77777777" w:rsidR="00A140B7" w:rsidRDefault="00A140B7" w:rsidP="00A140B7">
      <w:pPr>
        <w:pStyle w:val="Ttulo3"/>
      </w:pPr>
      <w:bookmarkStart w:id="104" w:name="_Toc468050520"/>
      <w:r>
        <w:lastRenderedPageBreak/>
        <w:t>5.1.9 Tela de Cadastro de Veículos</w:t>
      </w:r>
      <w:bookmarkEnd w:id="104"/>
    </w:p>
    <w:p w14:paraId="1F72DE96" w14:textId="77777777" w:rsidR="00A140B7" w:rsidRDefault="00A140B7" w:rsidP="00A140B7">
      <w:r>
        <w:rPr>
          <w:noProof/>
        </w:rPr>
        <w:drawing>
          <wp:inline distT="0" distB="0" distL="0" distR="0" wp14:anchorId="4F19EEFB" wp14:editId="30F1E588">
            <wp:extent cx="3870960" cy="2506980"/>
            <wp:effectExtent l="0" t="0" r="0" b="0"/>
            <wp:docPr id="64" name="Imagem 64" descr="C:\Users\Gui\AppData\Local\Microsoft\Windows\INetCacheContent.Word\cadastro de veiculos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Gui\AppData\Local\Microsoft\Windows\INetCacheContent.Word\cadastro de veiculosC.JPG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0960" cy="250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D1EAF9" w14:textId="77777777" w:rsidR="00A140B7" w:rsidRDefault="00A140B7" w:rsidP="00A140B7">
      <w:pPr>
        <w:pStyle w:val="Ttulo3"/>
      </w:pPr>
      <w:bookmarkStart w:id="105" w:name="_Toc468050521"/>
      <w:r>
        <w:t>5.1.10 Tela de Consulta de Clientes</w:t>
      </w:r>
      <w:bookmarkEnd w:id="105"/>
    </w:p>
    <w:p w14:paraId="54301B10" w14:textId="77777777" w:rsidR="00A140B7" w:rsidRDefault="00A140B7" w:rsidP="00A140B7">
      <w:r>
        <w:rPr>
          <w:noProof/>
        </w:rPr>
        <w:drawing>
          <wp:inline distT="0" distB="0" distL="0" distR="0" wp14:anchorId="4AFF5DC9" wp14:editId="41BDB785">
            <wp:extent cx="5471160" cy="3550920"/>
            <wp:effectExtent l="0" t="0" r="0" b="0"/>
            <wp:docPr id="65" name="Imagem 65" descr="C:\Users\Gui\AppData\Local\Microsoft\Windows\INetCacheContent.Word\consulta cliente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Gui\AppData\Local\Microsoft\Windows\INetCacheContent.Word\consulta clienteC.JPG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1160" cy="3550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8B0F06" w14:textId="77777777" w:rsidR="00A140B7" w:rsidRDefault="00A140B7">
      <w:pPr>
        <w:spacing w:after="160" w:line="259" w:lineRule="auto"/>
        <w:ind w:left="0" w:firstLine="0"/>
        <w:jc w:val="left"/>
      </w:pPr>
      <w:r>
        <w:br w:type="page"/>
      </w:r>
    </w:p>
    <w:p w14:paraId="75CC4DB1" w14:textId="77777777" w:rsidR="00A140B7" w:rsidRDefault="00A140B7" w:rsidP="00A140B7">
      <w:pPr>
        <w:pStyle w:val="Ttulo3"/>
      </w:pPr>
      <w:bookmarkStart w:id="106" w:name="_Toc468050522"/>
      <w:r>
        <w:lastRenderedPageBreak/>
        <w:t>5.1.11 Tela de Consulta de Mecânicos</w:t>
      </w:r>
      <w:bookmarkEnd w:id="106"/>
    </w:p>
    <w:p w14:paraId="39CD6A73" w14:textId="77777777" w:rsidR="00A140B7" w:rsidRDefault="00A140B7" w:rsidP="00A140B7">
      <w:r>
        <w:rPr>
          <w:noProof/>
        </w:rPr>
        <w:drawing>
          <wp:inline distT="0" distB="0" distL="0" distR="0" wp14:anchorId="26363871" wp14:editId="092019B3">
            <wp:extent cx="4884420" cy="3512820"/>
            <wp:effectExtent l="0" t="0" r="0" b="0"/>
            <wp:docPr id="66" name="Imagem 66" descr="C:\Users\Gui\AppData\Local\Microsoft\Windows\INetCacheContent.Word\consulta mecanico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Gui\AppData\Local\Microsoft\Windows\INetCacheContent.Word\consulta mecanicoC.JPG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4420" cy="3512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798E07" w14:textId="77777777" w:rsidR="00A139A1" w:rsidRDefault="00A140B7" w:rsidP="00A139A1">
      <w:pPr>
        <w:ind w:left="0" w:firstLine="0"/>
        <w:jc w:val="left"/>
        <w:rPr>
          <w:rStyle w:val="Ttulo3Char"/>
        </w:rPr>
      </w:pPr>
      <w:bookmarkStart w:id="107" w:name="_Toc468050523"/>
      <w:r w:rsidRPr="00A139A1">
        <w:rPr>
          <w:rStyle w:val="Ttulo3Char"/>
        </w:rPr>
        <w:t>5.1.12 Tela de Consulta de Relatórios</w:t>
      </w:r>
      <w:bookmarkEnd w:id="107"/>
    </w:p>
    <w:p w14:paraId="0A4A6AA1" w14:textId="77777777" w:rsidR="00A139A1" w:rsidRDefault="00A140B7" w:rsidP="00A139A1">
      <w:pPr>
        <w:jc w:val="left"/>
        <w:rPr>
          <w:rStyle w:val="Ttulo3Char"/>
        </w:rPr>
      </w:pPr>
      <w:r>
        <w:rPr>
          <w:noProof/>
        </w:rPr>
        <w:drawing>
          <wp:inline distT="0" distB="0" distL="0" distR="0" wp14:anchorId="2F86A8EB" wp14:editId="5C0AFE62">
            <wp:extent cx="5408785" cy="3295650"/>
            <wp:effectExtent l="0" t="0" r="0" b="0"/>
            <wp:docPr id="67" name="Imagem 67" descr="C:\Users\Gui\AppData\Local\Microsoft\Windows\INetCacheContent.Word\consulta relatorio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Gui\AppData\Local\Microsoft\Windows\INetCacheContent.Word\consulta relatorioC.JPG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6294" cy="3318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E94BEC" w14:textId="77777777" w:rsidR="00A140B7" w:rsidRDefault="00185041" w:rsidP="00A139A1">
      <w:pPr>
        <w:jc w:val="left"/>
      </w:pPr>
      <w:r>
        <w:rPr>
          <w:noProof/>
        </w:rPr>
        <w:lastRenderedPageBreak/>
        <w:drawing>
          <wp:inline distT="0" distB="0" distL="0" distR="0" wp14:anchorId="2CCDEC97" wp14:editId="72FA2169">
            <wp:extent cx="4693920" cy="6065520"/>
            <wp:effectExtent l="0" t="0" r="0" b="0"/>
            <wp:docPr id="85" name="Imagem 85" descr="C:\Users\Gui\AppData\Local\Microsoft\Windows\INetCacheContent.Word\Screenshot_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C:\Users\Gui\AppData\Local\Microsoft\Windows\INetCacheContent.Word\Screenshot_4.jpg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3920" cy="6065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1287BC" w14:textId="77777777" w:rsidR="00A140B7" w:rsidRDefault="00A140B7">
      <w:pPr>
        <w:spacing w:after="160" w:line="259" w:lineRule="auto"/>
        <w:ind w:left="0" w:firstLine="0"/>
        <w:jc w:val="left"/>
      </w:pPr>
      <w:r>
        <w:br w:type="page"/>
      </w:r>
    </w:p>
    <w:p w14:paraId="49EDF975" w14:textId="77777777" w:rsidR="00A74565" w:rsidRDefault="00A140B7" w:rsidP="00A74565">
      <w:pPr>
        <w:ind w:left="0" w:firstLine="0"/>
        <w:jc w:val="left"/>
        <w:rPr>
          <w:rStyle w:val="Ttulo3Char"/>
        </w:rPr>
      </w:pPr>
      <w:bookmarkStart w:id="108" w:name="_Toc468050524"/>
      <w:r w:rsidRPr="00A74565">
        <w:rPr>
          <w:rStyle w:val="Ttulo3Char"/>
        </w:rPr>
        <w:lastRenderedPageBreak/>
        <w:t>5.1.13 Tela de Consulta de OS</w:t>
      </w:r>
      <w:bookmarkEnd w:id="108"/>
    </w:p>
    <w:p w14:paraId="4987E641" w14:textId="77777777" w:rsidR="00A140B7" w:rsidRDefault="00A140B7" w:rsidP="00A74565">
      <w:pPr>
        <w:jc w:val="left"/>
      </w:pPr>
      <w:r>
        <w:rPr>
          <w:noProof/>
        </w:rPr>
        <w:drawing>
          <wp:inline distT="0" distB="0" distL="0" distR="0" wp14:anchorId="00E0C112" wp14:editId="495B6FD5">
            <wp:extent cx="5793105" cy="4016468"/>
            <wp:effectExtent l="0" t="0" r="0" b="0"/>
            <wp:docPr id="68" name="Imagem 68" descr="C:\Users\Gui\AppData\Local\Microsoft\Windows\INetCacheContent.Word\Consultar OS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Gui\AppData\Local\Microsoft\Windows\INetCacheContent.Word\Consultar OSC.JPG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3105" cy="40164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9922E7" w14:textId="77777777" w:rsidR="00A140B7" w:rsidRDefault="00A140B7" w:rsidP="00A140B7">
      <w:pPr>
        <w:pStyle w:val="Ttulo3"/>
      </w:pPr>
      <w:bookmarkStart w:id="109" w:name="_Toc468050525"/>
      <w:r>
        <w:t>5.1.14 Tela de Consulta de Produtos</w:t>
      </w:r>
      <w:bookmarkEnd w:id="109"/>
    </w:p>
    <w:p w14:paraId="76DCE935" w14:textId="77777777" w:rsidR="00A140B7" w:rsidRDefault="00A140B7" w:rsidP="00A140B7">
      <w:r>
        <w:rPr>
          <w:noProof/>
        </w:rPr>
        <w:drawing>
          <wp:inline distT="0" distB="0" distL="0" distR="0" wp14:anchorId="53DE233C" wp14:editId="0BFA8679">
            <wp:extent cx="5288280" cy="3048000"/>
            <wp:effectExtent l="0" t="0" r="0" b="0"/>
            <wp:docPr id="69" name="Imagem 69" descr="C:\Users\Gui\AppData\Local\Microsoft\Windows\INetCacheContent.Word\consultar produtos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Gui\AppData\Local\Microsoft\Windows\INetCacheContent.Word\consultar produtosC.JPG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828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EB88AC" w14:textId="77777777" w:rsidR="00A140B7" w:rsidRDefault="00A140B7">
      <w:pPr>
        <w:spacing w:after="160" w:line="259" w:lineRule="auto"/>
        <w:ind w:left="0" w:firstLine="0"/>
        <w:jc w:val="left"/>
      </w:pPr>
      <w:r>
        <w:br w:type="page"/>
      </w:r>
    </w:p>
    <w:p w14:paraId="4DE6F00C" w14:textId="77777777" w:rsidR="00A140B7" w:rsidRDefault="00A140B7" w:rsidP="00A140B7">
      <w:pPr>
        <w:pStyle w:val="Ttulo3"/>
      </w:pPr>
      <w:bookmarkStart w:id="110" w:name="_Toc468050526"/>
      <w:r>
        <w:lastRenderedPageBreak/>
        <w:t>5.1.15 Tela de Consulta de Serviços</w:t>
      </w:r>
      <w:bookmarkEnd w:id="110"/>
    </w:p>
    <w:p w14:paraId="2F93D3BA" w14:textId="77777777" w:rsidR="00A140B7" w:rsidRDefault="00A140B7" w:rsidP="00A140B7">
      <w:r>
        <w:rPr>
          <w:noProof/>
        </w:rPr>
        <w:drawing>
          <wp:inline distT="0" distB="0" distL="0" distR="0" wp14:anchorId="250582FC" wp14:editId="5F7ECBC5">
            <wp:extent cx="5745480" cy="3032760"/>
            <wp:effectExtent l="0" t="0" r="0" b="0"/>
            <wp:docPr id="70" name="Imagem 70" descr="C:\Users\Gui\AppData\Local\Microsoft\Windows\INetCacheContent.Word\COnsultar seerviço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Gui\AppData\Local\Microsoft\Windows\INetCacheContent.Word\COnsultar seerviçoC.PNG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5480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2E5877" w14:textId="77777777" w:rsidR="00A140B7" w:rsidRDefault="00A140B7" w:rsidP="00A140B7">
      <w:pPr>
        <w:pStyle w:val="Ttulo3"/>
      </w:pPr>
      <w:bookmarkStart w:id="111" w:name="_Toc468050527"/>
      <w:r>
        <w:t>5.1.16 Tela de Consulta de Veículos</w:t>
      </w:r>
      <w:bookmarkEnd w:id="111"/>
    </w:p>
    <w:p w14:paraId="6E04BB86" w14:textId="77777777" w:rsidR="00A140B7" w:rsidRPr="00A140B7" w:rsidRDefault="00A140B7" w:rsidP="00A140B7">
      <w:r>
        <w:rPr>
          <w:noProof/>
        </w:rPr>
        <w:drawing>
          <wp:inline distT="0" distB="0" distL="0" distR="0" wp14:anchorId="1E5C36AF" wp14:editId="52AAA38D">
            <wp:extent cx="5113020" cy="3436620"/>
            <wp:effectExtent l="0" t="0" r="0" b="0"/>
            <wp:docPr id="71" name="Imagem 71" descr="C:\Users\Gui\AppData\Local\Microsoft\Windows\INetCacheContent.Word\consultar veiculo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Gui\AppData\Local\Microsoft\Windows\INetCacheContent.Word\consultar veiculoC.JPG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3020" cy="3436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9AEBE8" w14:textId="77777777" w:rsidR="00A140B7" w:rsidRDefault="00A140B7">
      <w:pPr>
        <w:spacing w:after="160" w:line="259" w:lineRule="auto"/>
        <w:ind w:left="0" w:firstLine="0"/>
        <w:jc w:val="left"/>
        <w:rPr>
          <w:b/>
        </w:rPr>
      </w:pPr>
      <w:r>
        <w:rPr>
          <w:b/>
        </w:rPr>
        <w:br w:type="page"/>
      </w:r>
    </w:p>
    <w:p w14:paraId="4058F03C" w14:textId="77777777" w:rsidR="00A140B7" w:rsidRDefault="00A140B7" w:rsidP="00A140B7">
      <w:pPr>
        <w:pStyle w:val="Ttulo3"/>
      </w:pPr>
      <w:bookmarkStart w:id="112" w:name="_Toc468050528"/>
      <w:r>
        <w:lastRenderedPageBreak/>
        <w:t>5.1.17 Tela de Gerar OS</w:t>
      </w:r>
      <w:bookmarkEnd w:id="112"/>
    </w:p>
    <w:p w14:paraId="2F04F62E" w14:textId="77777777" w:rsidR="00A140B7" w:rsidRDefault="00A140B7" w:rsidP="00185041">
      <w:r>
        <w:rPr>
          <w:noProof/>
        </w:rPr>
        <w:drawing>
          <wp:inline distT="0" distB="0" distL="0" distR="0" wp14:anchorId="7751391A" wp14:editId="02089555">
            <wp:extent cx="5433060" cy="4267200"/>
            <wp:effectExtent l="0" t="0" r="0" b="0"/>
            <wp:docPr id="72" name="Imagem 72" descr="C:\Users\Gui\AppData\Local\Microsoft\Windows\INetCacheContent.Word\gerar os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Gui\AppData\Local\Microsoft\Windows\INetCacheContent.Word\gerar osC.JPG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3060" cy="426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650804" w14:textId="77777777" w:rsidR="00A140B7" w:rsidRDefault="00A140B7" w:rsidP="00A140B7">
      <w:pPr>
        <w:spacing w:after="160" w:line="259" w:lineRule="auto"/>
        <w:ind w:left="0" w:firstLine="0"/>
        <w:jc w:val="left"/>
      </w:pPr>
      <w:r>
        <w:br w:type="page"/>
      </w:r>
    </w:p>
    <w:p w14:paraId="7AF18254" w14:textId="77777777" w:rsidR="00A140B7" w:rsidRDefault="00185041" w:rsidP="00A140B7">
      <w:pPr>
        <w:pStyle w:val="Ttulo3"/>
      </w:pPr>
      <w:bookmarkStart w:id="113" w:name="_Toc468050529"/>
      <w:r>
        <w:lastRenderedPageBreak/>
        <w:t>5.1.18</w:t>
      </w:r>
      <w:r w:rsidR="00A140B7">
        <w:t xml:space="preserve"> Tela de Ordem de Serviço</w:t>
      </w:r>
      <w:bookmarkEnd w:id="113"/>
    </w:p>
    <w:p w14:paraId="1E21BA8B" w14:textId="77777777" w:rsidR="00A140B7" w:rsidRDefault="00A140B7" w:rsidP="00A140B7">
      <w:r>
        <w:rPr>
          <w:noProof/>
        </w:rPr>
        <w:drawing>
          <wp:inline distT="0" distB="0" distL="0" distR="0" wp14:anchorId="1E558D29" wp14:editId="531528F9">
            <wp:extent cx="5793105" cy="5695975"/>
            <wp:effectExtent l="0" t="0" r="0" b="0"/>
            <wp:docPr id="74" name="Imagem 74" descr="C:\Users\Gui\AppData\Local\Microsoft\Windows\INetCacheContent.Word\Ordem de serviço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:\Users\Gui\AppData\Local\Microsoft\Windows\INetCacheContent.Word\Ordem de serviçoC.PNG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3105" cy="569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FE1AE0" w14:textId="77777777" w:rsidR="00A140B7" w:rsidRDefault="00A140B7" w:rsidP="00A140B7">
      <w:pPr>
        <w:spacing w:after="160" w:line="259" w:lineRule="auto"/>
        <w:ind w:left="0" w:firstLine="0"/>
        <w:jc w:val="left"/>
      </w:pPr>
      <w:r>
        <w:br w:type="page"/>
      </w:r>
    </w:p>
    <w:p w14:paraId="4559B594" w14:textId="77777777" w:rsidR="00A140B7" w:rsidRDefault="00185041" w:rsidP="00A140B7">
      <w:pPr>
        <w:pStyle w:val="Ttulo3"/>
      </w:pPr>
      <w:bookmarkStart w:id="114" w:name="_Toc468050530"/>
      <w:r>
        <w:lastRenderedPageBreak/>
        <w:t>5.1.19</w:t>
      </w:r>
      <w:r w:rsidR="00A140B7">
        <w:t xml:space="preserve"> Tela de Pagamento da OS</w:t>
      </w:r>
      <w:bookmarkEnd w:id="114"/>
    </w:p>
    <w:p w14:paraId="1D97BD11" w14:textId="77777777" w:rsidR="00A140B7" w:rsidRDefault="00A140B7" w:rsidP="00A140B7">
      <w:r>
        <w:rPr>
          <w:noProof/>
        </w:rPr>
        <w:drawing>
          <wp:inline distT="0" distB="0" distL="0" distR="0" wp14:anchorId="6DD1C972" wp14:editId="242A1752">
            <wp:extent cx="3680460" cy="1905000"/>
            <wp:effectExtent l="0" t="0" r="0" b="0"/>
            <wp:docPr id="75" name="Imagem 75" descr="C:\Users\Gui\AppData\Local\Microsoft\Windows\INetCacheContent.Word\pagar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C:\Users\Gui\AppData\Local\Microsoft\Windows\INetCacheContent.Word\pagarC.JPG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046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3D07E5" w14:textId="77777777" w:rsidR="00C23B4E" w:rsidRDefault="00185041" w:rsidP="00C23B4E">
      <w:pPr>
        <w:pStyle w:val="Ttulo3"/>
      </w:pPr>
      <w:bookmarkStart w:id="115" w:name="_Toc468050531"/>
      <w:r>
        <w:t>5.1.20</w:t>
      </w:r>
      <w:r w:rsidR="00C23B4E">
        <w:t xml:space="preserve"> Tela de Relatório Financeiro</w:t>
      </w:r>
      <w:bookmarkEnd w:id="115"/>
    </w:p>
    <w:p w14:paraId="7D64CA68" w14:textId="77777777" w:rsidR="00C23B4E" w:rsidRDefault="00C23B4E" w:rsidP="00C23B4E">
      <w:r>
        <w:rPr>
          <w:noProof/>
        </w:rPr>
        <w:drawing>
          <wp:inline distT="0" distB="0" distL="0" distR="0" wp14:anchorId="7DCD76D5" wp14:editId="4E54C59C">
            <wp:extent cx="4785360" cy="3421380"/>
            <wp:effectExtent l="0" t="0" r="0" b="0"/>
            <wp:docPr id="76" name="Imagem 76" descr="C:\Users\Gui\AppData\Local\Microsoft\Windows\INetCacheContent.Word\relatorio financeiro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C:\Users\Gui\AppData\Local\Microsoft\Windows\INetCacheContent.Word\relatorio financeiroC.JPG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5360" cy="3421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B5FF67" w14:textId="77777777" w:rsidR="00C23B4E" w:rsidRDefault="00C23B4E">
      <w:pPr>
        <w:spacing w:after="160" w:line="259" w:lineRule="auto"/>
        <w:ind w:left="0" w:firstLine="0"/>
        <w:jc w:val="left"/>
      </w:pPr>
      <w:r>
        <w:br w:type="page"/>
      </w:r>
    </w:p>
    <w:p w14:paraId="4713E391" w14:textId="77777777" w:rsidR="002010D1" w:rsidRPr="002C67F0" w:rsidRDefault="00C23B4E" w:rsidP="00185041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252DD1CF" wp14:editId="69D6A765">
            <wp:extent cx="4427220" cy="5692140"/>
            <wp:effectExtent l="0" t="0" r="0" b="0"/>
            <wp:docPr id="78" name="Imagem 78" descr="C:\Users\Gui\AppData\Local\Microsoft\Windows\INetCacheContent.Word\Screenshot_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C:\Users\Gui\AppData\Local\Microsoft\Windows\INetCacheContent.Word\Screenshot_1.jpg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7220" cy="569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2010D1" w:rsidRPr="002C67F0" w:rsidSect="00DC3464">
      <w:pgSz w:w="11906" w:h="16838"/>
      <w:pgMar w:top="1417" w:right="1081" w:bottom="1352" w:left="1702" w:header="720" w:footer="720" w:gutter="0"/>
      <w:cols w:space="720"/>
      <w:docGrid w:linePitch="326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comment w:id="11" w:author="Silvia Helena" w:date="2016-12-06T09:01:00Z" w:initials="SH">
    <w:p w14:paraId="3DACEAD8" w14:textId="77777777" w:rsidR="001E6FE3" w:rsidRDefault="001E6FE3">
      <w:pPr>
        <w:pStyle w:val="Textodecomentrio"/>
      </w:pPr>
      <w:r>
        <w:rPr>
          <w:rStyle w:val="Refdecomentrio"/>
        </w:rPr>
        <w:annotationRef/>
      </w:r>
      <w:r>
        <w:t>Isso não é objetivo do projeto e sim problema texto para justificativa</w:t>
      </w:r>
    </w:p>
    <w:p w14:paraId="2DBA336A" w14:textId="77777777" w:rsidR="001E6FE3" w:rsidRDefault="001E6FE3">
      <w:pPr>
        <w:pStyle w:val="Textodecomentrio"/>
      </w:pPr>
    </w:p>
    <w:p w14:paraId="5B534645" w14:textId="77777777" w:rsidR="001E6FE3" w:rsidRDefault="001E6FE3" w:rsidP="002C49CC">
      <w:pPr>
        <w:pStyle w:val="Textodecomentrio"/>
        <w:ind w:left="0" w:firstLine="0"/>
      </w:pPr>
    </w:p>
  </w:comment>
  <w:comment w:id="15" w:author="Silvia Helena" w:date="2016-12-06T09:02:00Z" w:initials="SH">
    <w:p w14:paraId="24BB99F6" w14:textId="77777777" w:rsidR="001E6FE3" w:rsidRDefault="001E6FE3">
      <w:pPr>
        <w:pStyle w:val="Textodecomentrio"/>
      </w:pPr>
      <w:r>
        <w:rPr>
          <w:rStyle w:val="Refdecomentrio"/>
        </w:rPr>
        <w:annotationRef/>
      </w:r>
      <w:r>
        <w:t>Cadê a referencia??</w:t>
      </w:r>
    </w:p>
  </w:comment>
  <w:comment w:id="33" w:author="Silvia Helena" w:date="2016-12-06T09:31:00Z" w:initials="SH">
    <w:p w14:paraId="4C0E447D" w14:textId="77777777" w:rsidR="001E6FE3" w:rsidRPr="00484BCE" w:rsidRDefault="001E6FE3">
      <w:pPr>
        <w:pStyle w:val="Textodecomentrio"/>
        <w:rPr>
          <w:b/>
        </w:rPr>
      </w:pPr>
      <w:r>
        <w:rPr>
          <w:rStyle w:val="Refdecomentrio"/>
        </w:rPr>
        <w:annotationRef/>
      </w:r>
      <w:r>
        <w:t>Não encontrei a regra que explica como deve ser o controle de veiculo quando este muda de dono</w:t>
      </w:r>
    </w:p>
  </w:comment>
  <w:comment w:id="56" w:author="Silvia Helena" w:date="2016-12-06T09:31:00Z" w:initials="SH">
    <w:p w14:paraId="3A970C33" w14:textId="77777777" w:rsidR="001E6FE3" w:rsidRDefault="001E6FE3">
      <w:pPr>
        <w:pStyle w:val="Textodecomentrio"/>
      </w:pPr>
      <w:r>
        <w:rPr>
          <w:rStyle w:val="Refdecomentrio"/>
        </w:rPr>
        <w:annotationRef/>
      </w:r>
      <w:r>
        <w:t>Faltou include validar senha</w:t>
      </w:r>
    </w:p>
  </w:comment>
  <w:comment w:id="59" w:author="Silvia Helena" w:date="2016-12-06T09:32:00Z" w:initials="SH">
    <w:p w14:paraId="4FBBC2C3" w14:textId="77777777" w:rsidR="001E6FE3" w:rsidRDefault="001E6FE3">
      <w:pPr>
        <w:pStyle w:val="Textodecomentrio"/>
      </w:pPr>
      <w:r>
        <w:rPr>
          <w:rStyle w:val="Refdecomentrio"/>
        </w:rPr>
        <w:annotationRef/>
      </w:r>
      <w:r>
        <w:t xml:space="preserve">Aqui não poderá cadastrar clinete caso ele ja </w:t>
      </w:r>
    </w:p>
  </w:comment>
  <w:comment w:id="60" w:author="Silvia Helena" w:date="2016-12-06T09:32:00Z" w:initials="SH">
    <w:p w14:paraId="712BA28E" w14:textId="77777777" w:rsidR="001E6FE3" w:rsidRDefault="001E6FE3">
      <w:pPr>
        <w:pStyle w:val="Textodecomentrio"/>
      </w:pPr>
      <w:r>
        <w:rPr>
          <w:rStyle w:val="Refdecomentrio"/>
        </w:rPr>
        <w:annotationRef/>
      </w:r>
    </w:p>
  </w:comment>
  <w:comment w:id="65" w:author="Silvia Helena" w:date="2016-12-06T09:33:00Z" w:initials="SH">
    <w:p w14:paraId="32081B1F" w14:textId="77777777" w:rsidR="001E6FE3" w:rsidRDefault="001E6FE3">
      <w:pPr>
        <w:pStyle w:val="Textodecomentrio"/>
      </w:pPr>
      <w:r>
        <w:rPr>
          <w:rStyle w:val="Refdecomentrio"/>
        </w:rPr>
        <w:annotationRef/>
      </w:r>
      <w:r>
        <w:t>Pode cadastrar o mecanico???</w:t>
      </w:r>
    </w:p>
  </w:comment>
  <w:comment w:id="67" w:author="Silvia Helena" w:date="2016-12-06T09:34:00Z" w:initials="SH">
    <w:p w14:paraId="7C053FB6" w14:textId="77777777" w:rsidR="001E6FE3" w:rsidRDefault="001E6FE3">
      <w:pPr>
        <w:pStyle w:val="Textodecomentrio"/>
      </w:pPr>
      <w:r>
        <w:rPr>
          <w:rStyle w:val="Refdecomentrio"/>
        </w:rPr>
        <w:annotationRef/>
      </w:r>
      <w:r>
        <w:t>Faltou extend gerar PDF e imprimir</w:t>
      </w:r>
    </w:p>
  </w:comment>
  <w:comment w:id="69" w:author="Silvia Helena" w:date="2016-12-06T09:35:00Z" w:initials="SH">
    <w:p w14:paraId="706A25F2" w14:textId="77777777" w:rsidR="001E6FE3" w:rsidRDefault="001E6FE3">
      <w:pPr>
        <w:pStyle w:val="Textodecomentrio"/>
      </w:pPr>
      <w:r>
        <w:rPr>
          <w:rStyle w:val="Refdecomentrio"/>
        </w:rPr>
        <w:annotationRef/>
      </w:r>
      <w:r>
        <w:t>Faltou extend gerar PDF e imprimir</w:t>
      </w:r>
    </w:p>
    <w:p w14:paraId="333EA66E" w14:textId="77777777" w:rsidR="001E6FE3" w:rsidRDefault="001E6FE3">
      <w:pPr>
        <w:pStyle w:val="Textodecomentrio"/>
      </w:pPr>
    </w:p>
  </w:comment>
  <w:comment w:id="71" w:author="Silvia Helena" w:date="2016-12-06T09:35:00Z" w:initials="SH">
    <w:p w14:paraId="0583AAFF" w14:textId="77777777" w:rsidR="001E6FE3" w:rsidRDefault="001E6FE3">
      <w:pPr>
        <w:pStyle w:val="Textodecomentrio"/>
      </w:pPr>
      <w:r>
        <w:rPr>
          <w:rStyle w:val="Refdecomentrio"/>
        </w:rPr>
        <w:annotationRef/>
      </w:r>
      <w:r>
        <w:t>Faltou extend gerar PDF e imprimir</w:t>
      </w:r>
    </w:p>
  </w:comment>
  <w:comment w:id="80" w:author="Silvia Helena" w:date="2016-12-06T09:36:00Z" w:initials="SH">
    <w:p w14:paraId="2743B4BB" w14:textId="77777777" w:rsidR="001E6FE3" w:rsidRDefault="001E6FE3">
      <w:pPr>
        <w:pStyle w:val="Textodecomentrio"/>
      </w:pPr>
      <w:r>
        <w:rPr>
          <w:rStyle w:val="Refdecomentrio"/>
        </w:rPr>
        <w:annotationRef/>
      </w:r>
      <w:r>
        <w:t>Faltou consulta e cadastrar carro</w:t>
      </w:r>
    </w:p>
    <w:p w14:paraId="6B793755" w14:textId="77777777" w:rsidR="001E6FE3" w:rsidRDefault="001E6FE3">
      <w:pPr>
        <w:pStyle w:val="Textodecomentrio"/>
      </w:pPr>
    </w:p>
    <w:p w14:paraId="244CAA12" w14:textId="77777777" w:rsidR="001E6FE3" w:rsidRDefault="001E6FE3">
      <w:pPr>
        <w:pStyle w:val="Textodecomentrio"/>
      </w:pPr>
      <w:r>
        <w:t>Estava nos requisitos</w:t>
      </w:r>
    </w:p>
  </w:comment>
  <w:comment w:id="82" w:author="Silvia Helena" w:date="2016-12-06T09:37:00Z" w:initials="SH">
    <w:p w14:paraId="2C25477C" w14:textId="77777777" w:rsidR="001E6FE3" w:rsidRDefault="001E6FE3" w:rsidP="0031053A">
      <w:pPr>
        <w:pStyle w:val="Textodecomentrio"/>
      </w:pPr>
      <w:r>
        <w:rPr>
          <w:rStyle w:val="Refdecomentrio"/>
        </w:rPr>
        <w:annotationRef/>
      </w:r>
      <w:r>
        <w:t>Faltou consulta e cadastrar cliente</w:t>
      </w:r>
    </w:p>
    <w:p w14:paraId="2D343CCF" w14:textId="77777777" w:rsidR="001E6FE3" w:rsidRDefault="001E6FE3" w:rsidP="0031053A">
      <w:pPr>
        <w:pStyle w:val="Textodecomentrio"/>
      </w:pPr>
    </w:p>
    <w:p w14:paraId="480DA618" w14:textId="77777777" w:rsidR="001E6FE3" w:rsidRDefault="001E6FE3" w:rsidP="0031053A">
      <w:pPr>
        <w:pStyle w:val="Textodecomentrio"/>
      </w:pPr>
      <w:r>
        <w:t>Estava nos requisitos</w:t>
      </w:r>
    </w:p>
  </w:comment>
  <w:comment w:id="84" w:author="Silvia Helena" w:date="2016-12-06T09:39:00Z" w:initials="SH">
    <w:p w14:paraId="4EA9B8D7" w14:textId="77777777" w:rsidR="001E6FE3" w:rsidRDefault="001E6FE3">
      <w:pPr>
        <w:pStyle w:val="Textodecomentrio"/>
      </w:pPr>
      <w:r>
        <w:rPr>
          <w:rStyle w:val="Refdecomentrio"/>
        </w:rPr>
        <w:annotationRef/>
      </w:r>
      <w:r>
        <w:t>Em ordem de serviço pode cadastrar mecanico????</w:t>
      </w:r>
    </w:p>
  </w:comment>
  <w:comment w:id="86" w:author="Silvia Helena" w:date="2016-12-07T08:54:00Z" w:initials="SH">
    <w:p w14:paraId="6024ECF1" w14:textId="77777777" w:rsidR="001E6FE3" w:rsidRDefault="001E6FE3">
      <w:pPr>
        <w:pStyle w:val="Textodecomentrio"/>
      </w:pPr>
      <w:r>
        <w:rPr>
          <w:rStyle w:val="Refdecomentrio"/>
        </w:rPr>
        <w:annotationRef/>
      </w:r>
      <w:r>
        <w:t>Veirfique se não tem filtro em relação a funcionario e cliente</w:t>
      </w:r>
    </w:p>
    <w:p w14:paraId="03A2B56B" w14:textId="77777777" w:rsidR="001E6FE3" w:rsidRDefault="001E6FE3">
      <w:pPr>
        <w:pStyle w:val="Textodecomentrio"/>
      </w:pPr>
    </w:p>
    <w:p w14:paraId="14167183" w14:textId="77777777" w:rsidR="001E6FE3" w:rsidRDefault="001E6FE3">
      <w:pPr>
        <w:pStyle w:val="Textodecomentrio"/>
      </w:pPr>
      <w:r>
        <w:t>Se tiver precisa ler o dão deles</w:t>
      </w:r>
    </w:p>
  </w:comment>
  <w:comment w:id="89" w:author="Silvia Helena" w:date="2016-12-07T08:53:00Z" w:initials="SH">
    <w:p w14:paraId="3C0D6570" w14:textId="77777777" w:rsidR="001E6FE3" w:rsidRDefault="001E6FE3">
      <w:pPr>
        <w:pStyle w:val="Textodecomentrio"/>
      </w:pPr>
      <w:r>
        <w:rPr>
          <w:rStyle w:val="Refdecomentrio"/>
        </w:rPr>
        <w:annotationRef/>
      </w:r>
      <w:r>
        <w:t>Aqui teria que ler o dão de funcionario</w:t>
      </w:r>
    </w:p>
    <w:p w14:paraId="68F95207" w14:textId="77777777" w:rsidR="001E6FE3" w:rsidRDefault="001E6FE3">
      <w:pPr>
        <w:pStyle w:val="Textodecomentrio"/>
      </w:pPr>
      <w:r>
        <w:t>Se não me engano tem filtro</w:t>
      </w:r>
    </w:p>
  </w:comment>
  <w:comment w:id="92" w:author="Silvia Helena" w:date="2016-12-07T09:10:00Z" w:initials="SH">
    <w:p w14:paraId="3FCCB64D" w14:textId="77777777" w:rsidR="001E6FE3" w:rsidRDefault="001E6FE3">
      <w:pPr>
        <w:pStyle w:val="Textodecomentrio"/>
      </w:pPr>
    </w:p>
    <w:p w14:paraId="2B7A870F" w14:textId="77777777" w:rsidR="001E6FE3" w:rsidRDefault="001E6FE3">
      <w:pPr>
        <w:pStyle w:val="Textodecomentrio"/>
      </w:pPr>
      <w:r>
        <w:t>f</w:t>
      </w:r>
      <w:r>
        <w:rPr>
          <w:rStyle w:val="Refdecomentrio"/>
        </w:rPr>
        <w:annotationRef/>
      </w:r>
      <w:r>
        <w:t xml:space="preserve">Altou a estrutura das tabelas pq da forma q fizeram não da para saber quais campos são de preenchimento obrigatorios </w:t>
      </w:r>
    </w:p>
    <w:p w14:paraId="169C112F" w14:textId="77777777" w:rsidR="001E6FE3" w:rsidRDefault="001E6FE3">
      <w:pPr>
        <w:pStyle w:val="Textodecomentrio"/>
      </w:pPr>
    </w:p>
  </w:comment>
  <w:comment w:id="93" w:author="Silvia Helena" w:date="2016-12-07T09:11:00Z" w:initials="SH">
    <w:p w14:paraId="7C4BFD88" w14:textId="77777777" w:rsidR="001E6FE3" w:rsidRDefault="001E6FE3">
      <w:pPr>
        <w:pStyle w:val="Textodecomentrio"/>
      </w:pPr>
      <w:r>
        <w:rPr>
          <w:rStyle w:val="Refdecomentrio"/>
        </w:rPr>
        <w:annotationRef/>
      </w:r>
    </w:p>
    <w:p w14:paraId="0A4A32DC" w14:textId="77777777" w:rsidR="001E6FE3" w:rsidRDefault="001E6FE3">
      <w:pPr>
        <w:pStyle w:val="Textodecomentrio"/>
      </w:pPr>
      <w:r>
        <w:t>CUIDADO PQ OS ERROS ABAIXA DARÃO PROBLEMA NA PROGRAMAÇÃO</w:t>
      </w:r>
    </w:p>
    <w:p w14:paraId="5B8DDD7D" w14:textId="77777777" w:rsidR="001E6FE3" w:rsidRDefault="001E6FE3">
      <w:pPr>
        <w:pStyle w:val="Textodecomentrio"/>
      </w:pPr>
    </w:p>
    <w:p w14:paraId="6C76EDC2" w14:textId="77777777" w:rsidR="001E6FE3" w:rsidRDefault="001E6FE3">
      <w:pPr>
        <w:pStyle w:val="Textodecomentrio"/>
      </w:pPr>
      <w:r>
        <w:t>CLIENTE</w:t>
      </w:r>
    </w:p>
    <w:p w14:paraId="298C1427" w14:textId="77777777" w:rsidR="001E6FE3" w:rsidRDefault="001E6FE3" w:rsidP="00BA0DE2">
      <w:pPr>
        <w:pStyle w:val="Textodecomentrio"/>
      </w:pPr>
      <w:r>
        <w:t>-Nome tamanho pequeno</w:t>
      </w:r>
    </w:p>
    <w:p w14:paraId="7DEDEC90" w14:textId="77777777" w:rsidR="001E6FE3" w:rsidRDefault="001E6FE3" w:rsidP="00BA0DE2">
      <w:pPr>
        <w:pStyle w:val="Textodecomentrio"/>
      </w:pPr>
      <w:r>
        <w:t>-endereço tamanho pequeno</w:t>
      </w:r>
    </w:p>
    <w:p w14:paraId="2B994CB2" w14:textId="77777777" w:rsidR="001E6FE3" w:rsidRDefault="001E6FE3" w:rsidP="00BA0DE2">
      <w:pPr>
        <w:pStyle w:val="Textodecomentrio"/>
      </w:pPr>
      <w:r>
        <w:t>-celular tamanho pequeno mínimo -11</w:t>
      </w:r>
    </w:p>
    <w:p w14:paraId="33201039" w14:textId="77777777" w:rsidR="001E6FE3" w:rsidRDefault="001E6FE3">
      <w:pPr>
        <w:pStyle w:val="Textodecomentrio"/>
      </w:pPr>
      <w:r>
        <w:t>-RG deve ser alfanumérico</w:t>
      </w:r>
    </w:p>
    <w:p w14:paraId="701B2017" w14:textId="77777777" w:rsidR="001E6FE3" w:rsidRDefault="001E6FE3">
      <w:pPr>
        <w:pStyle w:val="Textodecomentrio"/>
      </w:pPr>
      <w:r>
        <w:t>-O que é tipo?</w:t>
      </w:r>
    </w:p>
    <w:p w14:paraId="5BAAF3D6" w14:textId="77777777" w:rsidR="001E6FE3" w:rsidRDefault="001E6FE3">
      <w:pPr>
        <w:pStyle w:val="Textodecomentrio"/>
      </w:pPr>
      <w:r>
        <w:t>-Email tamanhi pequeno</w:t>
      </w:r>
    </w:p>
    <w:p w14:paraId="48593EB8" w14:textId="77777777" w:rsidR="001E6FE3" w:rsidRDefault="001E6FE3">
      <w:pPr>
        <w:pStyle w:val="Textodecomentrio"/>
      </w:pPr>
    </w:p>
    <w:p w14:paraId="22C7FADA" w14:textId="77777777" w:rsidR="001E6FE3" w:rsidRDefault="001E6FE3">
      <w:pPr>
        <w:pStyle w:val="Textodecomentrio"/>
      </w:pPr>
      <w:r>
        <w:t>VEICULO</w:t>
      </w:r>
    </w:p>
    <w:p w14:paraId="6CEF4726" w14:textId="77777777" w:rsidR="001E6FE3" w:rsidRDefault="001E6FE3">
      <w:pPr>
        <w:pStyle w:val="Textodecomentrio"/>
      </w:pPr>
      <w:r>
        <w:t xml:space="preserve"> -Não deve ter a chave estrangeira cliente</w:t>
      </w:r>
    </w:p>
    <w:p w14:paraId="3289615C" w14:textId="77777777" w:rsidR="001E6FE3" w:rsidRDefault="001E6FE3">
      <w:pPr>
        <w:pStyle w:val="Textodecomentrio"/>
      </w:pPr>
      <w:r>
        <w:t xml:space="preserve"> -placa deve ser alfanumerica </w:t>
      </w:r>
    </w:p>
    <w:p w14:paraId="5B68D745" w14:textId="77777777" w:rsidR="001E6FE3" w:rsidRDefault="001E6FE3">
      <w:pPr>
        <w:pStyle w:val="Textodecomentrio"/>
      </w:pPr>
    </w:p>
    <w:p w14:paraId="60174B87" w14:textId="77777777" w:rsidR="001E6FE3" w:rsidRDefault="001E6FE3">
      <w:pPr>
        <w:pStyle w:val="Textodecomentrio"/>
      </w:pPr>
      <w:r>
        <w:t>CLIENTE_VEICULO</w:t>
      </w:r>
    </w:p>
    <w:p w14:paraId="78B97599" w14:textId="77777777" w:rsidR="001E6FE3" w:rsidRDefault="001E6FE3">
      <w:pPr>
        <w:pStyle w:val="Textodecomentrio"/>
      </w:pPr>
      <w:r>
        <w:t>-faltou data fechamento (ele pode ser vendido lembra)</w:t>
      </w:r>
    </w:p>
    <w:p w14:paraId="7DE15C93" w14:textId="77777777" w:rsidR="001E6FE3" w:rsidRDefault="001E6FE3">
      <w:pPr>
        <w:pStyle w:val="Textodecomentrio"/>
      </w:pPr>
    </w:p>
    <w:p w14:paraId="49A9661E" w14:textId="77777777" w:rsidR="001E6FE3" w:rsidRDefault="001E6FE3">
      <w:pPr>
        <w:pStyle w:val="Textodecomentrio"/>
      </w:pPr>
      <w:r>
        <w:t>MECANICOS</w:t>
      </w:r>
    </w:p>
    <w:p w14:paraId="02BF6A57" w14:textId="77777777" w:rsidR="001E6FE3" w:rsidRDefault="001E6FE3">
      <w:pPr>
        <w:pStyle w:val="Textodecomentrio"/>
      </w:pPr>
      <w:r>
        <w:t xml:space="preserve"> - ver comentariows de tamanho do cliente</w:t>
      </w:r>
    </w:p>
    <w:p w14:paraId="045F2C21" w14:textId="77777777" w:rsidR="001E6FE3" w:rsidRDefault="001E6FE3">
      <w:pPr>
        <w:pStyle w:val="Textodecomentrio"/>
      </w:pPr>
      <w:r>
        <w:t xml:space="preserve"> - campo percentual-comissao deve ser float pq será usado para calculo</w:t>
      </w:r>
    </w:p>
    <w:p w14:paraId="522C9B06" w14:textId="77777777" w:rsidR="001E6FE3" w:rsidRDefault="001E6FE3">
      <w:pPr>
        <w:pStyle w:val="Textodecomentrio"/>
      </w:pPr>
    </w:p>
    <w:p w14:paraId="14440605" w14:textId="77777777" w:rsidR="001E6FE3" w:rsidRDefault="001E6FE3">
      <w:pPr>
        <w:pStyle w:val="Textodecomentrio"/>
      </w:pPr>
      <w:r>
        <w:t>OS</w:t>
      </w:r>
    </w:p>
    <w:p w14:paraId="10A7B800" w14:textId="77777777" w:rsidR="001E6FE3" w:rsidRDefault="001E6FE3">
      <w:pPr>
        <w:pStyle w:val="Textodecomentrio"/>
      </w:pPr>
      <w:r>
        <w:t xml:space="preserve"> - chave cod_produto_os não deve estar ali, é cod_os que vai para a PRODUOS_OS</w:t>
      </w:r>
    </w:p>
    <w:p w14:paraId="0D4A84BC" w14:textId="77777777" w:rsidR="001E6FE3" w:rsidRDefault="001E6FE3" w:rsidP="006D3360">
      <w:pPr>
        <w:pStyle w:val="Textodecomentrio"/>
      </w:pPr>
      <w:r>
        <w:t>- chave cod_mecanico_servico não deve estar ali, é cod_os que vai para a MECANICO_SERVICO</w:t>
      </w:r>
    </w:p>
    <w:p w14:paraId="7ED2E4A1" w14:textId="77777777" w:rsidR="001E6FE3" w:rsidRDefault="001E6FE3">
      <w:pPr>
        <w:pStyle w:val="Textodecomentrio"/>
      </w:pPr>
      <w:r>
        <w:t>- status esta como numérico, é isso mesmo?</w:t>
      </w:r>
    </w:p>
    <w:p w14:paraId="7B99E780" w14:textId="77777777" w:rsidR="001E6FE3" w:rsidRDefault="001E6FE3">
      <w:pPr>
        <w:pStyle w:val="Textodecomentrio"/>
      </w:pPr>
      <w:r>
        <w:t xml:space="preserve">- acho que faltou data do pagamento pq se não me engano colocaram filtros por data </w:t>
      </w:r>
    </w:p>
    <w:p w14:paraId="5A5312CF" w14:textId="77777777" w:rsidR="001E6FE3" w:rsidRDefault="001E6FE3">
      <w:pPr>
        <w:pStyle w:val="Textodecomentrio"/>
      </w:pPr>
      <w:r>
        <w:t xml:space="preserve">*** verifiquem os filtros que usarão nos relatórios se esse campo não faltara aqui </w:t>
      </w:r>
    </w:p>
    <w:p w14:paraId="40056C09" w14:textId="77777777" w:rsidR="001E6FE3" w:rsidRDefault="001E6FE3">
      <w:pPr>
        <w:pStyle w:val="Textodecomentrio"/>
      </w:pPr>
    </w:p>
    <w:p w14:paraId="2B0E7122" w14:textId="77777777" w:rsidR="001E6FE3" w:rsidRDefault="001E6FE3">
      <w:pPr>
        <w:pStyle w:val="Textodecomentrio"/>
      </w:pPr>
      <w:r>
        <w:t>PRODUTOS_OS</w:t>
      </w:r>
    </w:p>
    <w:p w14:paraId="6416F35A" w14:textId="77777777" w:rsidR="001E6FE3" w:rsidRDefault="001E6FE3" w:rsidP="00302D31">
      <w:pPr>
        <w:pStyle w:val="Textodecomentrio"/>
      </w:pPr>
      <w:r>
        <w:t xml:space="preserve"> -eu colocaria o valor do produto e quantidade de produto</w:t>
      </w:r>
    </w:p>
    <w:p w14:paraId="5F82A0E8" w14:textId="77777777" w:rsidR="001E6FE3" w:rsidRDefault="001E6FE3" w:rsidP="00302D31">
      <w:pPr>
        <w:pStyle w:val="Textodecomentrio"/>
      </w:pPr>
    </w:p>
    <w:p w14:paraId="3163BC9F" w14:textId="77777777" w:rsidR="001E6FE3" w:rsidRDefault="001E6FE3" w:rsidP="00302D31">
      <w:pPr>
        <w:pStyle w:val="Textodecomentrio"/>
      </w:pPr>
      <w:r>
        <w:t>MECANICO_OS</w:t>
      </w:r>
    </w:p>
    <w:p w14:paraId="5A47FF85" w14:textId="77777777" w:rsidR="001E6FE3" w:rsidRDefault="001E6FE3" w:rsidP="00302D31">
      <w:pPr>
        <w:pStyle w:val="Textodecomentrio"/>
      </w:pPr>
      <w:r>
        <w:t>- faltou campo valor do serviço</w:t>
      </w:r>
    </w:p>
    <w:p w14:paraId="17227067" w14:textId="77777777" w:rsidR="001E6FE3" w:rsidRDefault="001E6FE3" w:rsidP="00302D31">
      <w:pPr>
        <w:pStyle w:val="Textodecomentrio"/>
      </w:pPr>
      <w:r>
        <w:t>** será que não é legal colocar se o serviço já foi concluído? A não ser que so colocarão o status de fechado na OS</w:t>
      </w:r>
    </w:p>
    <w:p w14:paraId="1F3EE627" w14:textId="77777777" w:rsidR="001E6FE3" w:rsidRDefault="001E6FE3" w:rsidP="00302D31">
      <w:pPr>
        <w:pStyle w:val="Textodecomentrio"/>
      </w:pPr>
    </w:p>
    <w:p w14:paraId="4B102BA0" w14:textId="77777777" w:rsidR="001E6FE3" w:rsidRDefault="001E6FE3" w:rsidP="00302D31">
      <w:pPr>
        <w:pStyle w:val="Textodecomentrio"/>
      </w:pPr>
    </w:p>
    <w:p w14:paraId="46668193" w14:textId="77777777" w:rsidR="001E6FE3" w:rsidRDefault="001E6FE3" w:rsidP="00302D31">
      <w:pPr>
        <w:pStyle w:val="Textodecomentrio"/>
      </w:pPr>
    </w:p>
    <w:p w14:paraId="6585C62F" w14:textId="77777777" w:rsidR="001E6FE3" w:rsidRDefault="001E6FE3">
      <w:pPr>
        <w:pStyle w:val="Textodecomentrio"/>
      </w:pP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15:commentEx w15:paraId="5B534645" w15:done="0"/>
  <w15:commentEx w15:paraId="24BB99F6" w15:done="0"/>
  <w15:commentEx w15:paraId="4C0E447D" w15:done="0"/>
  <w15:commentEx w15:paraId="3A970C33" w15:done="0"/>
  <w15:commentEx w15:paraId="4FBBC2C3" w15:done="0"/>
  <w15:commentEx w15:paraId="712BA28E" w15:done="0"/>
  <w15:commentEx w15:paraId="32081B1F" w15:done="0"/>
  <w15:commentEx w15:paraId="7C053FB6" w15:done="0"/>
  <w15:commentEx w15:paraId="333EA66E" w15:done="0"/>
  <w15:commentEx w15:paraId="0583AAFF" w15:done="0"/>
  <w15:commentEx w15:paraId="244CAA12" w15:done="0"/>
  <w15:commentEx w15:paraId="480DA618" w15:done="0"/>
  <w15:commentEx w15:paraId="4EA9B8D7" w15:done="0"/>
  <w15:commentEx w15:paraId="14167183" w15:done="0"/>
  <w15:commentEx w15:paraId="68F95207" w15:done="0"/>
  <w15:commentEx w15:paraId="169C112F" w15:done="0"/>
  <w15:commentEx w15:paraId="6585C62F" w15:done="0"/>
</w15:commentsEx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12A44D46" w14:textId="77777777" w:rsidR="00D31AFB" w:rsidRDefault="00D31AFB" w:rsidP="00525782">
      <w:pPr>
        <w:spacing w:after="0" w:line="240" w:lineRule="auto"/>
      </w:pPr>
      <w:r>
        <w:separator/>
      </w:r>
    </w:p>
  </w:endnote>
  <w:endnote w:type="continuationSeparator" w:id="0">
    <w:p w14:paraId="46957AF4" w14:textId="77777777" w:rsidR="00D31AFB" w:rsidRDefault="00D31AFB" w:rsidP="0052578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52B2DAB3" w14:textId="77777777" w:rsidR="001E6FE3" w:rsidRPr="00AA1CDD" w:rsidRDefault="001E6FE3" w:rsidP="00263A5D">
    <w:pPr>
      <w:pStyle w:val="Rodap"/>
      <w:ind w:left="0" w:firstLine="0"/>
      <w:rPr>
        <w:color w:val="000000" w:themeColor="text1"/>
        <w:sz w:val="20"/>
        <w:szCs w:val="2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4EA22105" w14:textId="77777777" w:rsidR="00D31AFB" w:rsidRDefault="00D31AFB" w:rsidP="00525782">
      <w:pPr>
        <w:spacing w:after="0" w:line="240" w:lineRule="auto"/>
      </w:pPr>
      <w:r>
        <w:separator/>
      </w:r>
    </w:p>
  </w:footnote>
  <w:footnote w:type="continuationSeparator" w:id="0">
    <w:p w14:paraId="019826AA" w14:textId="77777777" w:rsidR="00D31AFB" w:rsidRDefault="00D31AFB" w:rsidP="0052578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A190E37"/>
    <w:multiLevelType w:val="hybridMultilevel"/>
    <w:tmpl w:val="31EEBE5A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AC752A9"/>
    <w:multiLevelType w:val="multilevel"/>
    <w:tmpl w:val="05D4071C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543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96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449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57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705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817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661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784" w:hanging="1800"/>
      </w:pPr>
      <w:rPr>
        <w:rFonts w:hint="default"/>
      </w:rPr>
    </w:lvl>
  </w:abstractNum>
  <w:abstractNum w:abstractNumId="2" w15:restartNumberingAfterBreak="0">
    <w:nsid w:val="2B1F0ED7"/>
    <w:multiLevelType w:val="multilevel"/>
    <w:tmpl w:val="05D4071C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543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96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449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57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705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817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661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784" w:hanging="1800"/>
      </w:pPr>
      <w:rPr>
        <w:rFonts w:hint="default"/>
      </w:rPr>
    </w:lvl>
  </w:abstractNum>
  <w:abstractNum w:abstractNumId="3" w15:restartNumberingAfterBreak="0">
    <w:nsid w:val="50EE0ED0"/>
    <w:multiLevelType w:val="hybridMultilevel"/>
    <w:tmpl w:val="F7FC371E"/>
    <w:lvl w:ilvl="0" w:tplc="FD48661C">
      <w:start w:val="1"/>
      <w:numFmt w:val="bullet"/>
      <w:lvlText w:val="•"/>
      <w:lvlJc w:val="left"/>
      <w:pPr>
        <w:ind w:left="177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D6D2B424">
      <w:start w:val="1"/>
      <w:numFmt w:val="bullet"/>
      <w:lvlText w:val="o"/>
      <w:lvlJc w:val="left"/>
      <w:pPr>
        <w:ind w:left="249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7DA6E726">
      <w:start w:val="1"/>
      <w:numFmt w:val="bullet"/>
      <w:lvlText w:val="▪"/>
      <w:lvlJc w:val="left"/>
      <w:pPr>
        <w:ind w:left="321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6220C3F0">
      <w:start w:val="1"/>
      <w:numFmt w:val="bullet"/>
      <w:lvlText w:val="•"/>
      <w:lvlJc w:val="left"/>
      <w:pPr>
        <w:ind w:left="393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7850F5BA">
      <w:start w:val="1"/>
      <w:numFmt w:val="bullet"/>
      <w:lvlText w:val="o"/>
      <w:lvlJc w:val="left"/>
      <w:pPr>
        <w:ind w:left="465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9EC0C7D0">
      <w:start w:val="1"/>
      <w:numFmt w:val="bullet"/>
      <w:lvlText w:val="▪"/>
      <w:lvlJc w:val="left"/>
      <w:pPr>
        <w:ind w:left="537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243684E8">
      <w:start w:val="1"/>
      <w:numFmt w:val="bullet"/>
      <w:lvlText w:val="•"/>
      <w:lvlJc w:val="left"/>
      <w:pPr>
        <w:ind w:left="609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2924B2AA">
      <w:start w:val="1"/>
      <w:numFmt w:val="bullet"/>
      <w:lvlText w:val="o"/>
      <w:lvlJc w:val="left"/>
      <w:pPr>
        <w:ind w:left="681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B16AC662">
      <w:start w:val="1"/>
      <w:numFmt w:val="bullet"/>
      <w:lvlText w:val="▪"/>
      <w:lvlJc w:val="left"/>
      <w:pPr>
        <w:ind w:left="753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3"/>
  </w:num>
  <w:num w:numId="2">
    <w:abstractNumId w:val="0"/>
  </w:num>
  <w:num w:numId="3">
    <w:abstractNumId w:val="2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activeWritingStyle w:appName="MSWord" w:lang="pt-BR" w:vendorID="64" w:dllVersion="0" w:nlCheck="1" w:checkStyle="0"/>
  <w:activeWritingStyle w:appName="MSWord" w:lang="en-US" w:vendorID="64" w:dllVersion="0" w:nlCheck="1" w:checkStyle="0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</w:compat>
  <w:rsids>
    <w:rsidRoot w:val="00BD59FF"/>
    <w:rsid w:val="000006D1"/>
    <w:rsid w:val="000020AA"/>
    <w:rsid w:val="0000516E"/>
    <w:rsid w:val="0000598C"/>
    <w:rsid w:val="00006042"/>
    <w:rsid w:val="0000707C"/>
    <w:rsid w:val="000132AA"/>
    <w:rsid w:val="0002162B"/>
    <w:rsid w:val="00027E95"/>
    <w:rsid w:val="00035079"/>
    <w:rsid w:val="00042BCC"/>
    <w:rsid w:val="00043FAE"/>
    <w:rsid w:val="0004533C"/>
    <w:rsid w:val="00051032"/>
    <w:rsid w:val="0005303A"/>
    <w:rsid w:val="00053432"/>
    <w:rsid w:val="00054483"/>
    <w:rsid w:val="000550D2"/>
    <w:rsid w:val="00065FB7"/>
    <w:rsid w:val="000773D2"/>
    <w:rsid w:val="00083424"/>
    <w:rsid w:val="0008773B"/>
    <w:rsid w:val="000A1365"/>
    <w:rsid w:val="000B0642"/>
    <w:rsid w:val="000B7F0D"/>
    <w:rsid w:val="000C2664"/>
    <w:rsid w:val="000C3BB4"/>
    <w:rsid w:val="000C7537"/>
    <w:rsid w:val="000C7DEE"/>
    <w:rsid w:val="000D2EB4"/>
    <w:rsid w:val="000D3D3C"/>
    <w:rsid w:val="000E244F"/>
    <w:rsid w:val="000E46DE"/>
    <w:rsid w:val="000F5E66"/>
    <w:rsid w:val="000F7C32"/>
    <w:rsid w:val="001015FF"/>
    <w:rsid w:val="00105397"/>
    <w:rsid w:val="00105502"/>
    <w:rsid w:val="00110803"/>
    <w:rsid w:val="00111D7B"/>
    <w:rsid w:val="00113A65"/>
    <w:rsid w:val="0011407F"/>
    <w:rsid w:val="0011562F"/>
    <w:rsid w:val="00125057"/>
    <w:rsid w:val="001268F2"/>
    <w:rsid w:val="00131423"/>
    <w:rsid w:val="0013309D"/>
    <w:rsid w:val="00140470"/>
    <w:rsid w:val="00151852"/>
    <w:rsid w:val="001519D8"/>
    <w:rsid w:val="00174F5B"/>
    <w:rsid w:val="00181F0D"/>
    <w:rsid w:val="00185041"/>
    <w:rsid w:val="00186BC7"/>
    <w:rsid w:val="001908C0"/>
    <w:rsid w:val="00191E56"/>
    <w:rsid w:val="001964B2"/>
    <w:rsid w:val="00197BD6"/>
    <w:rsid w:val="001A0A94"/>
    <w:rsid w:val="001A7051"/>
    <w:rsid w:val="001B13EF"/>
    <w:rsid w:val="001B35E8"/>
    <w:rsid w:val="001B55F4"/>
    <w:rsid w:val="001B56A1"/>
    <w:rsid w:val="001B601A"/>
    <w:rsid w:val="001C37C7"/>
    <w:rsid w:val="001C5E75"/>
    <w:rsid w:val="001D435B"/>
    <w:rsid w:val="001D5123"/>
    <w:rsid w:val="001E095B"/>
    <w:rsid w:val="001E6FE3"/>
    <w:rsid w:val="001F0E6B"/>
    <w:rsid w:val="001F3224"/>
    <w:rsid w:val="001F6E7E"/>
    <w:rsid w:val="001F75AD"/>
    <w:rsid w:val="002010D1"/>
    <w:rsid w:val="00201AF3"/>
    <w:rsid w:val="00206400"/>
    <w:rsid w:val="00206BEB"/>
    <w:rsid w:val="00213841"/>
    <w:rsid w:val="00223245"/>
    <w:rsid w:val="0023287E"/>
    <w:rsid w:val="00232FB2"/>
    <w:rsid w:val="00235401"/>
    <w:rsid w:val="00235B09"/>
    <w:rsid w:val="00237DFC"/>
    <w:rsid w:val="00245A8F"/>
    <w:rsid w:val="002469D2"/>
    <w:rsid w:val="00246EE0"/>
    <w:rsid w:val="00250ECC"/>
    <w:rsid w:val="0025128A"/>
    <w:rsid w:val="0025427E"/>
    <w:rsid w:val="00255BDE"/>
    <w:rsid w:val="00256FD7"/>
    <w:rsid w:val="00260C25"/>
    <w:rsid w:val="002638E2"/>
    <w:rsid w:val="00263A5D"/>
    <w:rsid w:val="002652ED"/>
    <w:rsid w:val="00265FD5"/>
    <w:rsid w:val="0028541A"/>
    <w:rsid w:val="00286926"/>
    <w:rsid w:val="00286DA4"/>
    <w:rsid w:val="0029282B"/>
    <w:rsid w:val="002A01CC"/>
    <w:rsid w:val="002A6832"/>
    <w:rsid w:val="002A74FD"/>
    <w:rsid w:val="002B6A34"/>
    <w:rsid w:val="002B780F"/>
    <w:rsid w:val="002C1630"/>
    <w:rsid w:val="002C49CC"/>
    <w:rsid w:val="002C67F0"/>
    <w:rsid w:val="002D0349"/>
    <w:rsid w:val="002D6895"/>
    <w:rsid w:val="002D6B12"/>
    <w:rsid w:val="002E1672"/>
    <w:rsid w:val="002F1935"/>
    <w:rsid w:val="002F5E49"/>
    <w:rsid w:val="002F7F58"/>
    <w:rsid w:val="00302D31"/>
    <w:rsid w:val="0031053A"/>
    <w:rsid w:val="003105FE"/>
    <w:rsid w:val="00313019"/>
    <w:rsid w:val="003148B2"/>
    <w:rsid w:val="00323AD6"/>
    <w:rsid w:val="00325EEF"/>
    <w:rsid w:val="003325E8"/>
    <w:rsid w:val="003332F6"/>
    <w:rsid w:val="003440D2"/>
    <w:rsid w:val="00353617"/>
    <w:rsid w:val="00356D65"/>
    <w:rsid w:val="00361957"/>
    <w:rsid w:val="00361E14"/>
    <w:rsid w:val="0036721B"/>
    <w:rsid w:val="00373908"/>
    <w:rsid w:val="003739A9"/>
    <w:rsid w:val="00374F71"/>
    <w:rsid w:val="00380DC4"/>
    <w:rsid w:val="00381CE8"/>
    <w:rsid w:val="00390147"/>
    <w:rsid w:val="00390CC8"/>
    <w:rsid w:val="003957AC"/>
    <w:rsid w:val="003964B0"/>
    <w:rsid w:val="003A24B2"/>
    <w:rsid w:val="003A37A0"/>
    <w:rsid w:val="003A724C"/>
    <w:rsid w:val="003B1132"/>
    <w:rsid w:val="003C0FDC"/>
    <w:rsid w:val="003C3A5E"/>
    <w:rsid w:val="003D6267"/>
    <w:rsid w:val="003E0338"/>
    <w:rsid w:val="003E23F3"/>
    <w:rsid w:val="003E4F10"/>
    <w:rsid w:val="003F3D1F"/>
    <w:rsid w:val="003F6B25"/>
    <w:rsid w:val="004016BC"/>
    <w:rsid w:val="00407DA3"/>
    <w:rsid w:val="00414DCA"/>
    <w:rsid w:val="0041661E"/>
    <w:rsid w:val="00417096"/>
    <w:rsid w:val="00420AEF"/>
    <w:rsid w:val="00425BB8"/>
    <w:rsid w:val="00427820"/>
    <w:rsid w:val="00430816"/>
    <w:rsid w:val="00434A94"/>
    <w:rsid w:val="00435A59"/>
    <w:rsid w:val="004427B1"/>
    <w:rsid w:val="00455CDD"/>
    <w:rsid w:val="004706B1"/>
    <w:rsid w:val="00474D15"/>
    <w:rsid w:val="004758F4"/>
    <w:rsid w:val="004763C9"/>
    <w:rsid w:val="00476915"/>
    <w:rsid w:val="004805F8"/>
    <w:rsid w:val="00484BCE"/>
    <w:rsid w:val="00485CDE"/>
    <w:rsid w:val="00487351"/>
    <w:rsid w:val="0049615C"/>
    <w:rsid w:val="0049789B"/>
    <w:rsid w:val="004A2F88"/>
    <w:rsid w:val="004B07D6"/>
    <w:rsid w:val="004B1255"/>
    <w:rsid w:val="004B12CA"/>
    <w:rsid w:val="004B3091"/>
    <w:rsid w:val="004B359D"/>
    <w:rsid w:val="004B6408"/>
    <w:rsid w:val="004C3D9E"/>
    <w:rsid w:val="004C5454"/>
    <w:rsid w:val="004D7415"/>
    <w:rsid w:val="004E1B8A"/>
    <w:rsid w:val="004E20B2"/>
    <w:rsid w:val="004E2910"/>
    <w:rsid w:val="004E7B02"/>
    <w:rsid w:val="004F1D69"/>
    <w:rsid w:val="004F4BDF"/>
    <w:rsid w:val="005007E8"/>
    <w:rsid w:val="00504D7B"/>
    <w:rsid w:val="00505230"/>
    <w:rsid w:val="00512493"/>
    <w:rsid w:val="005151D7"/>
    <w:rsid w:val="005217B8"/>
    <w:rsid w:val="00523DE9"/>
    <w:rsid w:val="00525782"/>
    <w:rsid w:val="00530791"/>
    <w:rsid w:val="00533E56"/>
    <w:rsid w:val="00534C47"/>
    <w:rsid w:val="00537E01"/>
    <w:rsid w:val="0054195F"/>
    <w:rsid w:val="00544977"/>
    <w:rsid w:val="0054556F"/>
    <w:rsid w:val="00546626"/>
    <w:rsid w:val="00553B97"/>
    <w:rsid w:val="00555E10"/>
    <w:rsid w:val="00557B17"/>
    <w:rsid w:val="005606D7"/>
    <w:rsid w:val="0056132A"/>
    <w:rsid w:val="005676C1"/>
    <w:rsid w:val="00573F7A"/>
    <w:rsid w:val="00582AF2"/>
    <w:rsid w:val="00582FD8"/>
    <w:rsid w:val="005839B8"/>
    <w:rsid w:val="0059254E"/>
    <w:rsid w:val="00594E7A"/>
    <w:rsid w:val="005A0A5F"/>
    <w:rsid w:val="005A0F37"/>
    <w:rsid w:val="005A539C"/>
    <w:rsid w:val="005C01C7"/>
    <w:rsid w:val="005C0C34"/>
    <w:rsid w:val="005C307D"/>
    <w:rsid w:val="005C4BF2"/>
    <w:rsid w:val="005D496D"/>
    <w:rsid w:val="005D4CEE"/>
    <w:rsid w:val="005D5AFF"/>
    <w:rsid w:val="005F25D8"/>
    <w:rsid w:val="005F2651"/>
    <w:rsid w:val="005F44A3"/>
    <w:rsid w:val="005F492E"/>
    <w:rsid w:val="005F739C"/>
    <w:rsid w:val="0060192C"/>
    <w:rsid w:val="00604031"/>
    <w:rsid w:val="00606B49"/>
    <w:rsid w:val="0060704A"/>
    <w:rsid w:val="00607FFE"/>
    <w:rsid w:val="00611608"/>
    <w:rsid w:val="00615E65"/>
    <w:rsid w:val="00623204"/>
    <w:rsid w:val="00626E8A"/>
    <w:rsid w:val="00630097"/>
    <w:rsid w:val="00640FF1"/>
    <w:rsid w:val="0064213C"/>
    <w:rsid w:val="00642AF7"/>
    <w:rsid w:val="00643304"/>
    <w:rsid w:val="00650BF1"/>
    <w:rsid w:val="006539C0"/>
    <w:rsid w:val="00661281"/>
    <w:rsid w:val="00670265"/>
    <w:rsid w:val="00670F01"/>
    <w:rsid w:val="00672034"/>
    <w:rsid w:val="00676440"/>
    <w:rsid w:val="00681ADD"/>
    <w:rsid w:val="00686B64"/>
    <w:rsid w:val="00693CBB"/>
    <w:rsid w:val="00695693"/>
    <w:rsid w:val="00695835"/>
    <w:rsid w:val="00696465"/>
    <w:rsid w:val="006A3DF0"/>
    <w:rsid w:val="006A5D33"/>
    <w:rsid w:val="006B3F10"/>
    <w:rsid w:val="006B479A"/>
    <w:rsid w:val="006B4C8D"/>
    <w:rsid w:val="006C4CB3"/>
    <w:rsid w:val="006C54FA"/>
    <w:rsid w:val="006D0BC8"/>
    <w:rsid w:val="006D0D30"/>
    <w:rsid w:val="006D3360"/>
    <w:rsid w:val="006D5B70"/>
    <w:rsid w:val="006E3061"/>
    <w:rsid w:val="006E3DD1"/>
    <w:rsid w:val="006E48A1"/>
    <w:rsid w:val="006F52DB"/>
    <w:rsid w:val="006F7661"/>
    <w:rsid w:val="00700F95"/>
    <w:rsid w:val="0070319D"/>
    <w:rsid w:val="00712E58"/>
    <w:rsid w:val="0071382C"/>
    <w:rsid w:val="00715372"/>
    <w:rsid w:val="00731795"/>
    <w:rsid w:val="0073449C"/>
    <w:rsid w:val="007402FA"/>
    <w:rsid w:val="00742303"/>
    <w:rsid w:val="00743BD7"/>
    <w:rsid w:val="0074788A"/>
    <w:rsid w:val="007539C7"/>
    <w:rsid w:val="0075450F"/>
    <w:rsid w:val="00767D2F"/>
    <w:rsid w:val="007725C7"/>
    <w:rsid w:val="00784A49"/>
    <w:rsid w:val="00790289"/>
    <w:rsid w:val="00792AB0"/>
    <w:rsid w:val="00792E3E"/>
    <w:rsid w:val="00796A1C"/>
    <w:rsid w:val="007B73D2"/>
    <w:rsid w:val="007C13BB"/>
    <w:rsid w:val="007C3334"/>
    <w:rsid w:val="007C4A46"/>
    <w:rsid w:val="007E157D"/>
    <w:rsid w:val="007E1AED"/>
    <w:rsid w:val="007E5D3E"/>
    <w:rsid w:val="007F5886"/>
    <w:rsid w:val="007F6BD7"/>
    <w:rsid w:val="007F788F"/>
    <w:rsid w:val="00807A74"/>
    <w:rsid w:val="0081079B"/>
    <w:rsid w:val="00814242"/>
    <w:rsid w:val="0081502E"/>
    <w:rsid w:val="00815427"/>
    <w:rsid w:val="0081791C"/>
    <w:rsid w:val="00817C8D"/>
    <w:rsid w:val="00820A52"/>
    <w:rsid w:val="00823789"/>
    <w:rsid w:val="00824336"/>
    <w:rsid w:val="00831F4B"/>
    <w:rsid w:val="008327D7"/>
    <w:rsid w:val="0083455F"/>
    <w:rsid w:val="0084178C"/>
    <w:rsid w:val="00845AF8"/>
    <w:rsid w:val="00846637"/>
    <w:rsid w:val="00847649"/>
    <w:rsid w:val="00850617"/>
    <w:rsid w:val="00852B06"/>
    <w:rsid w:val="00854624"/>
    <w:rsid w:val="008614F2"/>
    <w:rsid w:val="008724F7"/>
    <w:rsid w:val="00874F13"/>
    <w:rsid w:val="00880D3D"/>
    <w:rsid w:val="00884790"/>
    <w:rsid w:val="00893BB7"/>
    <w:rsid w:val="00893E7C"/>
    <w:rsid w:val="008A2042"/>
    <w:rsid w:val="008A544E"/>
    <w:rsid w:val="008B6A00"/>
    <w:rsid w:val="008B7862"/>
    <w:rsid w:val="008C11CF"/>
    <w:rsid w:val="008D02E5"/>
    <w:rsid w:val="008D0B34"/>
    <w:rsid w:val="008E1CBC"/>
    <w:rsid w:val="008F0AA9"/>
    <w:rsid w:val="008F1D53"/>
    <w:rsid w:val="008F5628"/>
    <w:rsid w:val="008F56F3"/>
    <w:rsid w:val="008F640B"/>
    <w:rsid w:val="008F6AC5"/>
    <w:rsid w:val="00912022"/>
    <w:rsid w:val="009157D3"/>
    <w:rsid w:val="009228BF"/>
    <w:rsid w:val="00927F5A"/>
    <w:rsid w:val="00936E26"/>
    <w:rsid w:val="0093784A"/>
    <w:rsid w:val="00945164"/>
    <w:rsid w:val="00945854"/>
    <w:rsid w:val="009461C9"/>
    <w:rsid w:val="00950FE6"/>
    <w:rsid w:val="009574B7"/>
    <w:rsid w:val="00961D5A"/>
    <w:rsid w:val="0097277D"/>
    <w:rsid w:val="009741F9"/>
    <w:rsid w:val="009828D8"/>
    <w:rsid w:val="009871DA"/>
    <w:rsid w:val="00990238"/>
    <w:rsid w:val="009924AA"/>
    <w:rsid w:val="00997BA8"/>
    <w:rsid w:val="009B1BD9"/>
    <w:rsid w:val="009C0E4C"/>
    <w:rsid w:val="009C3096"/>
    <w:rsid w:val="009D348A"/>
    <w:rsid w:val="009D4E04"/>
    <w:rsid w:val="009D5306"/>
    <w:rsid w:val="009D6138"/>
    <w:rsid w:val="009D7EC8"/>
    <w:rsid w:val="009E08A5"/>
    <w:rsid w:val="009F5B34"/>
    <w:rsid w:val="009F7DB2"/>
    <w:rsid w:val="00A139A1"/>
    <w:rsid w:val="00A14017"/>
    <w:rsid w:val="00A140B7"/>
    <w:rsid w:val="00A14E5A"/>
    <w:rsid w:val="00A20AF8"/>
    <w:rsid w:val="00A26BA6"/>
    <w:rsid w:val="00A27284"/>
    <w:rsid w:val="00A33A69"/>
    <w:rsid w:val="00A4308A"/>
    <w:rsid w:val="00A455B4"/>
    <w:rsid w:val="00A46ECB"/>
    <w:rsid w:val="00A53140"/>
    <w:rsid w:val="00A53B11"/>
    <w:rsid w:val="00A564DC"/>
    <w:rsid w:val="00A62023"/>
    <w:rsid w:val="00A63E8D"/>
    <w:rsid w:val="00A74565"/>
    <w:rsid w:val="00A747E1"/>
    <w:rsid w:val="00A75072"/>
    <w:rsid w:val="00A875DD"/>
    <w:rsid w:val="00A96010"/>
    <w:rsid w:val="00AA1CDD"/>
    <w:rsid w:val="00AA75BD"/>
    <w:rsid w:val="00AA75D8"/>
    <w:rsid w:val="00AB3B94"/>
    <w:rsid w:val="00AB5576"/>
    <w:rsid w:val="00AD189A"/>
    <w:rsid w:val="00AD3B8D"/>
    <w:rsid w:val="00AD56C8"/>
    <w:rsid w:val="00AE122A"/>
    <w:rsid w:val="00AE142A"/>
    <w:rsid w:val="00AE6B66"/>
    <w:rsid w:val="00AE7FAB"/>
    <w:rsid w:val="00AF16D7"/>
    <w:rsid w:val="00AF1F28"/>
    <w:rsid w:val="00AF2F65"/>
    <w:rsid w:val="00AF3B59"/>
    <w:rsid w:val="00AF6D51"/>
    <w:rsid w:val="00B037F8"/>
    <w:rsid w:val="00B1366D"/>
    <w:rsid w:val="00B207EF"/>
    <w:rsid w:val="00B23B88"/>
    <w:rsid w:val="00B35C37"/>
    <w:rsid w:val="00B367B6"/>
    <w:rsid w:val="00B41AC4"/>
    <w:rsid w:val="00B431F4"/>
    <w:rsid w:val="00B50FD8"/>
    <w:rsid w:val="00B51DE7"/>
    <w:rsid w:val="00B54A73"/>
    <w:rsid w:val="00B54E03"/>
    <w:rsid w:val="00B55973"/>
    <w:rsid w:val="00B64EE5"/>
    <w:rsid w:val="00B717A7"/>
    <w:rsid w:val="00B8661B"/>
    <w:rsid w:val="00B873DD"/>
    <w:rsid w:val="00B9543E"/>
    <w:rsid w:val="00BA06FA"/>
    <w:rsid w:val="00BA0DE2"/>
    <w:rsid w:val="00BA1325"/>
    <w:rsid w:val="00BA1378"/>
    <w:rsid w:val="00BA2BAD"/>
    <w:rsid w:val="00BA419A"/>
    <w:rsid w:val="00BB5B82"/>
    <w:rsid w:val="00BB6D54"/>
    <w:rsid w:val="00BC1E20"/>
    <w:rsid w:val="00BD08E8"/>
    <w:rsid w:val="00BD2439"/>
    <w:rsid w:val="00BD59FF"/>
    <w:rsid w:val="00BD5F3F"/>
    <w:rsid w:val="00BF053C"/>
    <w:rsid w:val="00BF1755"/>
    <w:rsid w:val="00BF4986"/>
    <w:rsid w:val="00C01E73"/>
    <w:rsid w:val="00C02943"/>
    <w:rsid w:val="00C04409"/>
    <w:rsid w:val="00C054C1"/>
    <w:rsid w:val="00C06EA0"/>
    <w:rsid w:val="00C23683"/>
    <w:rsid w:val="00C23B4E"/>
    <w:rsid w:val="00C35286"/>
    <w:rsid w:val="00C36337"/>
    <w:rsid w:val="00C423E2"/>
    <w:rsid w:val="00C461D7"/>
    <w:rsid w:val="00C46910"/>
    <w:rsid w:val="00C51608"/>
    <w:rsid w:val="00C53526"/>
    <w:rsid w:val="00C53784"/>
    <w:rsid w:val="00C575D9"/>
    <w:rsid w:val="00C6243C"/>
    <w:rsid w:val="00C64BD9"/>
    <w:rsid w:val="00C74A4D"/>
    <w:rsid w:val="00C8046F"/>
    <w:rsid w:val="00C8068B"/>
    <w:rsid w:val="00C875D8"/>
    <w:rsid w:val="00C94263"/>
    <w:rsid w:val="00C95AAF"/>
    <w:rsid w:val="00C966FA"/>
    <w:rsid w:val="00CA21DE"/>
    <w:rsid w:val="00CA22A4"/>
    <w:rsid w:val="00CA54BA"/>
    <w:rsid w:val="00CB37D9"/>
    <w:rsid w:val="00CB5B97"/>
    <w:rsid w:val="00CB70DC"/>
    <w:rsid w:val="00CC092B"/>
    <w:rsid w:val="00CC1074"/>
    <w:rsid w:val="00CC7FF1"/>
    <w:rsid w:val="00CD28C4"/>
    <w:rsid w:val="00CE2AD1"/>
    <w:rsid w:val="00CE6369"/>
    <w:rsid w:val="00CE736D"/>
    <w:rsid w:val="00CE781B"/>
    <w:rsid w:val="00CF756F"/>
    <w:rsid w:val="00D01CBC"/>
    <w:rsid w:val="00D0404C"/>
    <w:rsid w:val="00D04CBC"/>
    <w:rsid w:val="00D156AB"/>
    <w:rsid w:val="00D163E0"/>
    <w:rsid w:val="00D176EA"/>
    <w:rsid w:val="00D22B4F"/>
    <w:rsid w:val="00D31AFB"/>
    <w:rsid w:val="00D33911"/>
    <w:rsid w:val="00D3492A"/>
    <w:rsid w:val="00D35225"/>
    <w:rsid w:val="00D37BCB"/>
    <w:rsid w:val="00D408DA"/>
    <w:rsid w:val="00D46D19"/>
    <w:rsid w:val="00D5416D"/>
    <w:rsid w:val="00D550D2"/>
    <w:rsid w:val="00D67856"/>
    <w:rsid w:val="00D746E2"/>
    <w:rsid w:val="00D77858"/>
    <w:rsid w:val="00D81342"/>
    <w:rsid w:val="00D85AC3"/>
    <w:rsid w:val="00D93AC3"/>
    <w:rsid w:val="00D951D9"/>
    <w:rsid w:val="00D96E1F"/>
    <w:rsid w:val="00D9751D"/>
    <w:rsid w:val="00D9776F"/>
    <w:rsid w:val="00DA01E7"/>
    <w:rsid w:val="00DA1409"/>
    <w:rsid w:val="00DA45BE"/>
    <w:rsid w:val="00DA4AE9"/>
    <w:rsid w:val="00DB175B"/>
    <w:rsid w:val="00DB6504"/>
    <w:rsid w:val="00DC0C76"/>
    <w:rsid w:val="00DC3464"/>
    <w:rsid w:val="00DC44C2"/>
    <w:rsid w:val="00DC7ADE"/>
    <w:rsid w:val="00DD0CDB"/>
    <w:rsid w:val="00DE1C5F"/>
    <w:rsid w:val="00DE2B04"/>
    <w:rsid w:val="00DF0038"/>
    <w:rsid w:val="00DF6D8F"/>
    <w:rsid w:val="00E01CBF"/>
    <w:rsid w:val="00E01DB7"/>
    <w:rsid w:val="00E04115"/>
    <w:rsid w:val="00E0526C"/>
    <w:rsid w:val="00E101FB"/>
    <w:rsid w:val="00E10A67"/>
    <w:rsid w:val="00E1395F"/>
    <w:rsid w:val="00E1797B"/>
    <w:rsid w:val="00E229DF"/>
    <w:rsid w:val="00E22EFB"/>
    <w:rsid w:val="00E23B5D"/>
    <w:rsid w:val="00E30397"/>
    <w:rsid w:val="00E469AB"/>
    <w:rsid w:val="00E545D7"/>
    <w:rsid w:val="00E56831"/>
    <w:rsid w:val="00E65E27"/>
    <w:rsid w:val="00E66145"/>
    <w:rsid w:val="00E66A47"/>
    <w:rsid w:val="00E74065"/>
    <w:rsid w:val="00E74482"/>
    <w:rsid w:val="00E77371"/>
    <w:rsid w:val="00E81C48"/>
    <w:rsid w:val="00E823D4"/>
    <w:rsid w:val="00E82A65"/>
    <w:rsid w:val="00E83659"/>
    <w:rsid w:val="00E84640"/>
    <w:rsid w:val="00E84785"/>
    <w:rsid w:val="00EA33E8"/>
    <w:rsid w:val="00EB03D3"/>
    <w:rsid w:val="00EB4327"/>
    <w:rsid w:val="00EC6462"/>
    <w:rsid w:val="00EC6544"/>
    <w:rsid w:val="00ED3CE1"/>
    <w:rsid w:val="00EE1081"/>
    <w:rsid w:val="00EF00E4"/>
    <w:rsid w:val="00EF42CE"/>
    <w:rsid w:val="00EF7302"/>
    <w:rsid w:val="00F02CCF"/>
    <w:rsid w:val="00F039AC"/>
    <w:rsid w:val="00F03DA7"/>
    <w:rsid w:val="00F1248D"/>
    <w:rsid w:val="00F135CA"/>
    <w:rsid w:val="00F13791"/>
    <w:rsid w:val="00F13FC7"/>
    <w:rsid w:val="00F14D50"/>
    <w:rsid w:val="00F14FDE"/>
    <w:rsid w:val="00F31616"/>
    <w:rsid w:val="00F31C23"/>
    <w:rsid w:val="00F36926"/>
    <w:rsid w:val="00F36999"/>
    <w:rsid w:val="00F40359"/>
    <w:rsid w:val="00F40F62"/>
    <w:rsid w:val="00F56B9D"/>
    <w:rsid w:val="00F65B3C"/>
    <w:rsid w:val="00F672D0"/>
    <w:rsid w:val="00F73E10"/>
    <w:rsid w:val="00F742E2"/>
    <w:rsid w:val="00F7442F"/>
    <w:rsid w:val="00F77850"/>
    <w:rsid w:val="00F838D7"/>
    <w:rsid w:val="00F92CDD"/>
    <w:rsid w:val="00F94F18"/>
    <w:rsid w:val="00F97E73"/>
    <w:rsid w:val="00FA0105"/>
    <w:rsid w:val="00FA62A7"/>
    <w:rsid w:val="00FA7A9E"/>
    <w:rsid w:val="00FB085C"/>
    <w:rsid w:val="00FB1267"/>
    <w:rsid w:val="00FB3AC3"/>
    <w:rsid w:val="00FB4276"/>
    <w:rsid w:val="00FB4767"/>
    <w:rsid w:val="00FC1F4C"/>
    <w:rsid w:val="00FC34E3"/>
    <w:rsid w:val="00FC72EC"/>
    <w:rsid w:val="00FC735B"/>
    <w:rsid w:val="00FC7858"/>
    <w:rsid w:val="00FD22AD"/>
    <w:rsid w:val="00FD43F4"/>
    <w:rsid w:val="00FD6121"/>
    <w:rsid w:val="00FD6B30"/>
    <w:rsid w:val="00FD744A"/>
    <w:rsid w:val="00FF044F"/>
    <w:rsid w:val="00FF20B2"/>
    <w:rsid w:val="00FF24B5"/>
    <w:rsid w:val="00FF3406"/>
    <w:rsid w:val="00FF45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EB26F89"/>
  <w15:docId w15:val="{8CAD16EF-49F0-44BE-9ECC-AF9EE9AD433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pt-BR" w:eastAsia="pt-B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  <w:rsid w:val="001B35E8"/>
    <w:pPr>
      <w:spacing w:after="205" w:line="271" w:lineRule="auto"/>
      <w:ind w:left="831" w:hanging="10"/>
      <w:jc w:val="both"/>
    </w:pPr>
    <w:rPr>
      <w:rFonts w:ascii="Arial" w:eastAsia="Arial" w:hAnsi="Arial" w:cs="Arial"/>
      <w:color w:val="000000"/>
      <w:sz w:val="24"/>
    </w:rPr>
  </w:style>
  <w:style w:type="paragraph" w:styleId="Ttulo1">
    <w:name w:val="heading 1"/>
    <w:next w:val="Normal"/>
    <w:link w:val="Ttulo1Char"/>
    <w:uiPriority w:val="9"/>
    <w:unhideWhenUsed/>
    <w:qFormat/>
    <w:rsid w:val="00AF16D7"/>
    <w:pPr>
      <w:keepNext/>
      <w:keepLines/>
      <w:spacing w:after="0"/>
      <w:ind w:right="621"/>
      <w:outlineLvl w:val="0"/>
    </w:pPr>
    <w:rPr>
      <w:rFonts w:ascii="Arial" w:eastAsia="Arial" w:hAnsi="Arial" w:cs="Arial"/>
      <w:b/>
      <w:color w:val="000000"/>
      <w:sz w:val="36"/>
    </w:rPr>
  </w:style>
  <w:style w:type="paragraph" w:styleId="Ttulo2">
    <w:name w:val="heading 2"/>
    <w:next w:val="Normal"/>
    <w:link w:val="Ttulo2Char"/>
    <w:uiPriority w:val="9"/>
    <w:unhideWhenUsed/>
    <w:qFormat/>
    <w:rsid w:val="00AF16D7"/>
    <w:pPr>
      <w:keepNext/>
      <w:keepLines/>
      <w:spacing w:after="0" w:line="360" w:lineRule="auto"/>
      <w:ind w:left="11" w:right="624" w:hanging="11"/>
      <w:outlineLvl w:val="1"/>
    </w:pPr>
    <w:rPr>
      <w:rFonts w:ascii="Arial" w:eastAsia="Arial" w:hAnsi="Arial" w:cs="Arial"/>
      <w:b/>
      <w:color w:val="000000"/>
      <w:sz w:val="28"/>
    </w:rPr>
  </w:style>
  <w:style w:type="paragraph" w:styleId="Ttulo3">
    <w:name w:val="heading 3"/>
    <w:next w:val="Normal"/>
    <w:link w:val="Ttulo3Char"/>
    <w:uiPriority w:val="9"/>
    <w:unhideWhenUsed/>
    <w:qFormat/>
    <w:rsid w:val="00AF16D7"/>
    <w:pPr>
      <w:keepNext/>
      <w:keepLines/>
      <w:spacing w:after="23"/>
      <w:ind w:left="10" w:hanging="10"/>
      <w:outlineLvl w:val="2"/>
    </w:pPr>
    <w:rPr>
      <w:rFonts w:ascii="Arial" w:eastAsia="Arial" w:hAnsi="Arial" w:cs="Arial"/>
      <w:b/>
      <w:color w:val="000000"/>
      <w:sz w:val="24"/>
    </w:rPr>
  </w:style>
  <w:style w:type="paragraph" w:styleId="Ttulo4">
    <w:name w:val="heading 4"/>
    <w:next w:val="Normal"/>
    <w:link w:val="Ttulo4Char"/>
    <w:uiPriority w:val="9"/>
    <w:unhideWhenUsed/>
    <w:qFormat/>
    <w:rsid w:val="001B35E8"/>
    <w:pPr>
      <w:keepNext/>
      <w:keepLines/>
      <w:spacing w:after="257"/>
      <w:ind w:left="2435" w:hanging="10"/>
      <w:outlineLvl w:val="3"/>
    </w:pPr>
    <w:rPr>
      <w:rFonts w:ascii="Arial" w:eastAsia="Arial" w:hAnsi="Arial" w:cs="Arial"/>
      <w:b/>
      <w:color w:val="000000"/>
      <w:sz w:val="24"/>
    </w:rPr>
  </w:style>
  <w:style w:type="paragraph" w:styleId="Ttulo5">
    <w:name w:val="heading 5"/>
    <w:next w:val="Normal"/>
    <w:link w:val="Ttulo5Char"/>
    <w:uiPriority w:val="9"/>
    <w:unhideWhenUsed/>
    <w:qFormat/>
    <w:rsid w:val="001B35E8"/>
    <w:pPr>
      <w:keepNext/>
      <w:keepLines/>
      <w:spacing w:after="257"/>
      <w:ind w:left="2435" w:hanging="10"/>
      <w:outlineLvl w:val="4"/>
    </w:pPr>
    <w:rPr>
      <w:rFonts w:ascii="Arial" w:eastAsia="Arial" w:hAnsi="Arial" w:cs="Arial"/>
      <w:b/>
      <w:color w:val="000000"/>
      <w:sz w:val="24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link w:val="Ttulo1"/>
    <w:uiPriority w:val="9"/>
    <w:rsid w:val="00AF16D7"/>
    <w:rPr>
      <w:rFonts w:ascii="Arial" w:eastAsia="Arial" w:hAnsi="Arial" w:cs="Arial"/>
      <w:b/>
      <w:color w:val="000000"/>
      <w:sz w:val="36"/>
    </w:rPr>
  </w:style>
  <w:style w:type="character" w:customStyle="1" w:styleId="Ttulo4Char">
    <w:name w:val="Título 4 Char"/>
    <w:link w:val="Ttulo4"/>
    <w:rsid w:val="001B35E8"/>
    <w:rPr>
      <w:rFonts w:ascii="Arial" w:eastAsia="Arial" w:hAnsi="Arial" w:cs="Arial"/>
      <w:b/>
      <w:color w:val="000000"/>
      <w:sz w:val="24"/>
    </w:rPr>
  </w:style>
  <w:style w:type="character" w:customStyle="1" w:styleId="Ttulo5Char">
    <w:name w:val="Título 5 Char"/>
    <w:link w:val="Ttulo5"/>
    <w:rsid w:val="001B35E8"/>
    <w:rPr>
      <w:rFonts w:ascii="Arial" w:eastAsia="Arial" w:hAnsi="Arial" w:cs="Arial"/>
      <w:b/>
      <w:color w:val="000000"/>
      <w:sz w:val="24"/>
    </w:rPr>
  </w:style>
  <w:style w:type="character" w:customStyle="1" w:styleId="Ttulo3Char">
    <w:name w:val="Título 3 Char"/>
    <w:link w:val="Ttulo3"/>
    <w:uiPriority w:val="9"/>
    <w:rsid w:val="00AF16D7"/>
    <w:rPr>
      <w:rFonts w:ascii="Arial" w:eastAsia="Arial" w:hAnsi="Arial" w:cs="Arial"/>
      <w:b/>
      <w:color w:val="000000"/>
      <w:sz w:val="24"/>
    </w:rPr>
  </w:style>
  <w:style w:type="character" w:customStyle="1" w:styleId="Ttulo2Char">
    <w:name w:val="Título 2 Char"/>
    <w:link w:val="Ttulo2"/>
    <w:uiPriority w:val="9"/>
    <w:rsid w:val="00AF16D7"/>
    <w:rPr>
      <w:rFonts w:ascii="Arial" w:eastAsia="Arial" w:hAnsi="Arial" w:cs="Arial"/>
      <w:b/>
      <w:color w:val="000000"/>
      <w:sz w:val="28"/>
    </w:rPr>
  </w:style>
  <w:style w:type="table" w:customStyle="1" w:styleId="TableGrid">
    <w:name w:val="TableGrid"/>
    <w:rsid w:val="001B35E8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extodebalo">
    <w:name w:val="Balloon Text"/>
    <w:basedOn w:val="Normal"/>
    <w:link w:val="TextodebaloChar"/>
    <w:uiPriority w:val="99"/>
    <w:semiHidden/>
    <w:unhideWhenUsed/>
    <w:rsid w:val="00D93AC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D93AC3"/>
    <w:rPr>
      <w:rFonts w:ascii="Tahoma" w:eastAsia="Arial" w:hAnsi="Tahoma" w:cs="Tahoma"/>
      <w:color w:val="000000"/>
      <w:sz w:val="16"/>
      <w:szCs w:val="16"/>
    </w:rPr>
  </w:style>
  <w:style w:type="character" w:styleId="Refdecomentrio">
    <w:name w:val="annotation reference"/>
    <w:basedOn w:val="Fontepargpadro"/>
    <w:uiPriority w:val="99"/>
    <w:semiHidden/>
    <w:unhideWhenUsed/>
    <w:rsid w:val="00D93AC3"/>
    <w:rPr>
      <w:sz w:val="16"/>
      <w:szCs w:val="16"/>
    </w:rPr>
  </w:style>
  <w:style w:type="paragraph" w:styleId="Textodecomentrio">
    <w:name w:val="annotation text"/>
    <w:basedOn w:val="Normal"/>
    <w:link w:val="TextodecomentrioChar"/>
    <w:uiPriority w:val="99"/>
    <w:semiHidden/>
    <w:unhideWhenUsed/>
    <w:rsid w:val="00D93AC3"/>
    <w:pPr>
      <w:spacing w:line="240" w:lineRule="auto"/>
    </w:pPr>
    <w:rPr>
      <w:sz w:val="20"/>
      <w:szCs w:val="20"/>
    </w:rPr>
  </w:style>
  <w:style w:type="character" w:customStyle="1" w:styleId="TextodecomentrioChar">
    <w:name w:val="Texto de comentário Char"/>
    <w:basedOn w:val="Fontepargpadro"/>
    <w:link w:val="Textodecomentrio"/>
    <w:uiPriority w:val="99"/>
    <w:semiHidden/>
    <w:rsid w:val="00D93AC3"/>
    <w:rPr>
      <w:rFonts w:ascii="Arial" w:eastAsia="Arial" w:hAnsi="Arial" w:cs="Arial"/>
      <w:color w:val="000000"/>
      <w:sz w:val="20"/>
      <w:szCs w:val="20"/>
    </w:rPr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rsid w:val="00D93AC3"/>
    <w:rPr>
      <w:b/>
      <w:bCs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rsid w:val="00D93AC3"/>
    <w:rPr>
      <w:rFonts w:ascii="Arial" w:eastAsia="Arial" w:hAnsi="Arial" w:cs="Arial"/>
      <w:b/>
      <w:bCs/>
      <w:color w:val="000000"/>
      <w:sz w:val="20"/>
      <w:szCs w:val="20"/>
    </w:rPr>
  </w:style>
  <w:style w:type="paragraph" w:styleId="PargrafodaLista">
    <w:name w:val="List Paragraph"/>
    <w:basedOn w:val="Normal"/>
    <w:uiPriority w:val="34"/>
    <w:qFormat/>
    <w:rsid w:val="00D93AC3"/>
    <w:pPr>
      <w:spacing w:after="160" w:line="259" w:lineRule="auto"/>
      <w:ind w:left="720" w:firstLine="0"/>
      <w:contextualSpacing/>
      <w:jc w:val="left"/>
    </w:pPr>
    <w:rPr>
      <w:rFonts w:asciiTheme="minorHAnsi" w:eastAsiaTheme="minorHAnsi" w:hAnsiTheme="minorHAnsi" w:cstheme="minorBidi"/>
      <w:color w:val="auto"/>
      <w:sz w:val="22"/>
      <w:lang w:eastAsia="en-US"/>
    </w:rPr>
  </w:style>
  <w:style w:type="paragraph" w:styleId="Textodenotaderodap">
    <w:name w:val="footnote text"/>
    <w:basedOn w:val="Normal"/>
    <w:link w:val="TextodenotaderodapChar"/>
    <w:uiPriority w:val="99"/>
    <w:semiHidden/>
    <w:unhideWhenUsed/>
    <w:rsid w:val="00525782"/>
    <w:pPr>
      <w:spacing w:after="0" w:line="240" w:lineRule="auto"/>
    </w:pPr>
    <w:rPr>
      <w:sz w:val="20"/>
      <w:szCs w:val="20"/>
    </w:rPr>
  </w:style>
  <w:style w:type="character" w:customStyle="1" w:styleId="TextodenotaderodapChar">
    <w:name w:val="Texto de nota de rodapé Char"/>
    <w:basedOn w:val="Fontepargpadro"/>
    <w:link w:val="Textodenotaderodap"/>
    <w:uiPriority w:val="99"/>
    <w:semiHidden/>
    <w:rsid w:val="00525782"/>
    <w:rPr>
      <w:rFonts w:ascii="Arial" w:eastAsia="Arial" w:hAnsi="Arial" w:cs="Arial"/>
      <w:color w:val="000000"/>
      <w:sz w:val="20"/>
      <w:szCs w:val="20"/>
    </w:rPr>
  </w:style>
  <w:style w:type="character" w:styleId="Refdenotaderodap">
    <w:name w:val="footnote reference"/>
    <w:basedOn w:val="Fontepargpadro"/>
    <w:uiPriority w:val="99"/>
    <w:semiHidden/>
    <w:unhideWhenUsed/>
    <w:rsid w:val="00525782"/>
    <w:rPr>
      <w:vertAlign w:val="superscript"/>
    </w:rPr>
  </w:style>
  <w:style w:type="paragraph" w:styleId="Cabealho">
    <w:name w:val="header"/>
    <w:basedOn w:val="Normal"/>
    <w:link w:val="CabealhoChar"/>
    <w:uiPriority w:val="99"/>
    <w:unhideWhenUsed/>
    <w:rsid w:val="00FC72EC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FC72EC"/>
    <w:rPr>
      <w:rFonts w:ascii="Arial" w:eastAsia="Arial" w:hAnsi="Arial" w:cs="Arial"/>
      <w:color w:val="000000"/>
      <w:sz w:val="24"/>
    </w:rPr>
  </w:style>
  <w:style w:type="paragraph" w:styleId="Rodap">
    <w:name w:val="footer"/>
    <w:basedOn w:val="Normal"/>
    <w:link w:val="RodapChar"/>
    <w:uiPriority w:val="99"/>
    <w:unhideWhenUsed/>
    <w:rsid w:val="00FC72EC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FC72EC"/>
    <w:rPr>
      <w:rFonts w:ascii="Arial" w:eastAsia="Arial" w:hAnsi="Arial" w:cs="Arial"/>
      <w:color w:val="000000"/>
      <w:sz w:val="24"/>
    </w:rPr>
  </w:style>
  <w:style w:type="paragraph" w:styleId="CabealhodoSumrio">
    <w:name w:val="TOC Heading"/>
    <w:basedOn w:val="Ttulo1"/>
    <w:next w:val="Normal"/>
    <w:uiPriority w:val="39"/>
    <w:unhideWhenUsed/>
    <w:qFormat/>
    <w:rsid w:val="00255BDE"/>
    <w:pPr>
      <w:spacing w:before="240"/>
      <w:ind w:right="0"/>
      <w:outlineLvl w:val="9"/>
    </w:pPr>
    <w:rPr>
      <w:rFonts w:asciiTheme="majorHAnsi" w:eastAsiaTheme="majorEastAsia" w:hAnsiTheme="majorHAnsi" w:cstheme="majorBidi"/>
      <w:b w:val="0"/>
      <w:color w:val="2E74B5" w:themeColor="accent1" w:themeShade="BF"/>
      <w:sz w:val="32"/>
      <w:szCs w:val="32"/>
    </w:rPr>
  </w:style>
  <w:style w:type="paragraph" w:styleId="Sumrio1">
    <w:name w:val="toc 1"/>
    <w:basedOn w:val="Normal"/>
    <w:next w:val="Normal"/>
    <w:autoRedefine/>
    <w:uiPriority w:val="39"/>
    <w:unhideWhenUsed/>
    <w:rsid w:val="00255BDE"/>
    <w:pPr>
      <w:spacing w:after="100"/>
      <w:ind w:left="0"/>
    </w:pPr>
  </w:style>
  <w:style w:type="paragraph" w:styleId="Sumrio2">
    <w:name w:val="toc 2"/>
    <w:basedOn w:val="Normal"/>
    <w:next w:val="Normal"/>
    <w:autoRedefine/>
    <w:uiPriority w:val="39"/>
    <w:unhideWhenUsed/>
    <w:rsid w:val="00255BDE"/>
    <w:pPr>
      <w:spacing w:after="100"/>
      <w:ind w:left="240"/>
    </w:pPr>
  </w:style>
  <w:style w:type="paragraph" w:styleId="Sumrio3">
    <w:name w:val="toc 3"/>
    <w:basedOn w:val="Normal"/>
    <w:next w:val="Normal"/>
    <w:autoRedefine/>
    <w:uiPriority w:val="39"/>
    <w:unhideWhenUsed/>
    <w:rsid w:val="00255BDE"/>
    <w:pPr>
      <w:spacing w:after="100"/>
      <w:ind w:left="480"/>
    </w:pPr>
  </w:style>
  <w:style w:type="character" w:styleId="Hyperlink">
    <w:name w:val="Hyperlink"/>
    <w:basedOn w:val="Fontepargpadro"/>
    <w:uiPriority w:val="99"/>
    <w:unhideWhenUsed/>
    <w:rsid w:val="00255BDE"/>
    <w:rPr>
      <w:color w:val="0563C1" w:themeColor="hyperlink"/>
      <w:u w:val="single"/>
    </w:rPr>
  </w:style>
  <w:style w:type="paragraph" w:styleId="SemEspaamento">
    <w:name w:val="No Spacing"/>
    <w:uiPriority w:val="1"/>
    <w:qFormat/>
    <w:rsid w:val="00CC7FF1"/>
    <w:pPr>
      <w:spacing w:after="0"/>
      <w:ind w:left="11" w:right="624" w:hanging="11"/>
      <w:jc w:val="center"/>
    </w:pPr>
    <w:rPr>
      <w:rFonts w:ascii="Arial" w:eastAsia="Arial" w:hAnsi="Arial" w:cs="Arial"/>
      <w:b/>
      <w:color w:val="000000"/>
      <w:sz w:val="3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jpeg"/><Relationship Id="rId18" Type="http://schemas.openxmlformats.org/officeDocument/2006/relationships/image" Target="media/image8.jpeg"/><Relationship Id="rId26" Type="http://schemas.openxmlformats.org/officeDocument/2006/relationships/image" Target="media/image16.jpeg"/><Relationship Id="rId39" Type="http://schemas.openxmlformats.org/officeDocument/2006/relationships/image" Target="media/image29.png"/><Relationship Id="rId21" Type="http://schemas.openxmlformats.org/officeDocument/2006/relationships/image" Target="media/image11.jpeg"/><Relationship Id="rId34" Type="http://schemas.openxmlformats.org/officeDocument/2006/relationships/image" Target="media/image24.jpe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jpeg"/><Relationship Id="rId55" Type="http://schemas.openxmlformats.org/officeDocument/2006/relationships/image" Target="media/image45.jpeg"/><Relationship Id="rId63" Type="http://schemas.openxmlformats.org/officeDocument/2006/relationships/image" Target="media/image53.jpeg"/><Relationship Id="rId68" Type="http://schemas.openxmlformats.org/officeDocument/2006/relationships/image" Target="media/image58.jpeg"/><Relationship Id="rId7" Type="http://schemas.openxmlformats.org/officeDocument/2006/relationships/endnotes" Target="endnotes.xml"/><Relationship Id="rId71" Type="http://schemas.openxmlformats.org/officeDocument/2006/relationships/image" Target="media/image61.jpeg"/><Relationship Id="rId2" Type="http://schemas.openxmlformats.org/officeDocument/2006/relationships/numbering" Target="numbering.xml"/><Relationship Id="rId16" Type="http://schemas.openxmlformats.org/officeDocument/2006/relationships/image" Target="media/image6.jpeg"/><Relationship Id="rId29" Type="http://schemas.openxmlformats.org/officeDocument/2006/relationships/image" Target="media/image19.jpeg"/><Relationship Id="rId11" Type="http://schemas.openxmlformats.org/officeDocument/2006/relationships/image" Target="media/image1.jpeg"/><Relationship Id="rId24" Type="http://schemas.openxmlformats.org/officeDocument/2006/relationships/image" Target="media/image14.jpeg"/><Relationship Id="rId32" Type="http://schemas.openxmlformats.org/officeDocument/2006/relationships/image" Target="media/image22.jpe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jpeg"/><Relationship Id="rId58" Type="http://schemas.openxmlformats.org/officeDocument/2006/relationships/image" Target="media/image48.jpeg"/><Relationship Id="rId66" Type="http://schemas.openxmlformats.org/officeDocument/2006/relationships/image" Target="media/image56.png"/><Relationship Id="rId7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5.jpeg"/><Relationship Id="rId23" Type="http://schemas.openxmlformats.org/officeDocument/2006/relationships/image" Target="media/image13.jpeg"/><Relationship Id="rId28" Type="http://schemas.openxmlformats.org/officeDocument/2006/relationships/image" Target="media/image18.jpeg"/><Relationship Id="rId36" Type="http://schemas.openxmlformats.org/officeDocument/2006/relationships/image" Target="media/image26.png"/><Relationship Id="rId49" Type="http://schemas.openxmlformats.org/officeDocument/2006/relationships/image" Target="media/image39.jpeg"/><Relationship Id="rId57" Type="http://schemas.openxmlformats.org/officeDocument/2006/relationships/image" Target="media/image47.png"/><Relationship Id="rId61" Type="http://schemas.openxmlformats.org/officeDocument/2006/relationships/image" Target="media/image51.jpeg"/><Relationship Id="rId10" Type="http://schemas.microsoft.com/office/2011/relationships/commentsExtended" Target="commentsExtended.xml"/><Relationship Id="rId19" Type="http://schemas.openxmlformats.org/officeDocument/2006/relationships/image" Target="media/image9.jpeg"/><Relationship Id="rId31" Type="http://schemas.openxmlformats.org/officeDocument/2006/relationships/image" Target="media/image21.jpeg"/><Relationship Id="rId44" Type="http://schemas.openxmlformats.org/officeDocument/2006/relationships/image" Target="media/image34.png"/><Relationship Id="rId52" Type="http://schemas.openxmlformats.org/officeDocument/2006/relationships/image" Target="media/image42.jpeg"/><Relationship Id="rId60" Type="http://schemas.openxmlformats.org/officeDocument/2006/relationships/image" Target="media/image50.jpeg"/><Relationship Id="rId65" Type="http://schemas.openxmlformats.org/officeDocument/2006/relationships/image" Target="media/image55.jpeg"/><Relationship Id="rId73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comments" Target="comments.xml"/><Relationship Id="rId14" Type="http://schemas.openxmlformats.org/officeDocument/2006/relationships/image" Target="media/image4.jpeg"/><Relationship Id="rId22" Type="http://schemas.openxmlformats.org/officeDocument/2006/relationships/image" Target="media/image12.jpeg"/><Relationship Id="rId27" Type="http://schemas.openxmlformats.org/officeDocument/2006/relationships/image" Target="media/image17.jpeg"/><Relationship Id="rId30" Type="http://schemas.openxmlformats.org/officeDocument/2006/relationships/image" Target="media/image20.jpeg"/><Relationship Id="rId35" Type="http://schemas.openxmlformats.org/officeDocument/2006/relationships/image" Target="media/image25.jpe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jpeg"/><Relationship Id="rId64" Type="http://schemas.openxmlformats.org/officeDocument/2006/relationships/image" Target="media/image54.jpeg"/><Relationship Id="rId69" Type="http://schemas.openxmlformats.org/officeDocument/2006/relationships/image" Target="media/image59.png"/><Relationship Id="rId8" Type="http://schemas.openxmlformats.org/officeDocument/2006/relationships/footer" Target="footer1.xml"/><Relationship Id="rId51" Type="http://schemas.openxmlformats.org/officeDocument/2006/relationships/image" Target="media/image41.png"/><Relationship Id="rId72" Type="http://schemas.openxmlformats.org/officeDocument/2006/relationships/image" Target="media/image62.jpeg"/><Relationship Id="rId3" Type="http://schemas.openxmlformats.org/officeDocument/2006/relationships/styles" Target="styles.xml"/><Relationship Id="rId12" Type="http://schemas.openxmlformats.org/officeDocument/2006/relationships/image" Target="media/image2.jpeg"/><Relationship Id="rId17" Type="http://schemas.openxmlformats.org/officeDocument/2006/relationships/image" Target="media/image7.jpeg"/><Relationship Id="rId25" Type="http://schemas.openxmlformats.org/officeDocument/2006/relationships/image" Target="media/image15.jpeg"/><Relationship Id="rId33" Type="http://schemas.openxmlformats.org/officeDocument/2006/relationships/image" Target="media/image23.jpe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jpeg"/><Relationship Id="rId67" Type="http://schemas.openxmlformats.org/officeDocument/2006/relationships/image" Target="media/image57.jpeg"/><Relationship Id="rId20" Type="http://schemas.openxmlformats.org/officeDocument/2006/relationships/image" Target="media/image10.jpeg"/><Relationship Id="rId41" Type="http://schemas.openxmlformats.org/officeDocument/2006/relationships/image" Target="media/image31.png"/><Relationship Id="rId54" Type="http://schemas.openxmlformats.org/officeDocument/2006/relationships/image" Target="media/image44.jpeg"/><Relationship Id="rId62" Type="http://schemas.openxmlformats.org/officeDocument/2006/relationships/image" Target="media/image52.jpeg"/><Relationship Id="rId70" Type="http://schemas.openxmlformats.org/officeDocument/2006/relationships/image" Target="media/image60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FCDB9A4-CB62-4F48-A936-87EEDED1B3F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6619</TotalTime>
  <Pages>73</Pages>
  <Words>4870</Words>
  <Characters>26300</Characters>
  <Application>Microsoft Office Word</Application>
  <DocSecurity>0</DocSecurity>
  <Lines>219</Lines>
  <Paragraphs>62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31108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leticia</dc:creator>
  <cp:lastModifiedBy>DAVI MEDEIROS DA SILVA</cp:lastModifiedBy>
  <cp:revision>288</cp:revision>
  <dcterms:created xsi:type="dcterms:W3CDTF">2016-07-04T22:32:00Z</dcterms:created>
  <dcterms:modified xsi:type="dcterms:W3CDTF">2017-02-15T22:41:00Z</dcterms:modified>
</cp:coreProperties>
</file>